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B946D4" w14:textId="77777777" w:rsidR="00B53CE2" w:rsidRDefault="00175FE7" w:rsidP="00AE147B">
      <w:pPr>
        <w:pStyle w:val="Overskrift1"/>
      </w:pPr>
      <w:r>
        <w:t xml:space="preserve">Measuring and modeling </w:t>
      </w:r>
      <w:r w:rsidR="00FF2B20">
        <w:t xml:space="preserve">the </w:t>
      </w:r>
      <w:r w:rsidR="00E56494">
        <w:t>m</w:t>
      </w:r>
      <w:r w:rsidR="003F342F">
        <w:t>arine</w:t>
      </w:r>
      <w:r w:rsidR="00BC1699">
        <w:t xml:space="preserve"> </w:t>
      </w:r>
      <w:r w:rsidR="00FF2B20">
        <w:t xml:space="preserve">photodegradation </w:t>
      </w:r>
      <w:r w:rsidR="00AE147B">
        <w:t xml:space="preserve">of </w:t>
      </w:r>
      <w:r w:rsidR="000C1638">
        <w:t>HPAM</w:t>
      </w:r>
      <w:r w:rsidR="008B5E5D">
        <w:t xml:space="preserve"> using</w:t>
      </w:r>
      <w:r w:rsidR="00FF4E9E">
        <w:t xml:space="preserve"> </w:t>
      </w:r>
      <w:r w:rsidR="00AE147B">
        <w:t>accelerated weathering and light scattering</w:t>
      </w:r>
      <w:r w:rsidR="003F342F">
        <w:t xml:space="preserve"> size exclusion chromatography</w:t>
      </w:r>
    </w:p>
    <w:p w14:paraId="4EDF025D" w14:textId="77777777" w:rsidR="006E4317" w:rsidRDefault="006E4317" w:rsidP="00A77756">
      <w:pPr>
        <w:pStyle w:val="Ingenmellomrom"/>
      </w:pPr>
    </w:p>
    <w:p w14:paraId="5C6A9156" w14:textId="6D202D84" w:rsidR="008B5E5D" w:rsidRPr="00E857D0" w:rsidRDefault="008B5E5D" w:rsidP="00A77756">
      <w:pPr>
        <w:pStyle w:val="Ingenmellomrom"/>
        <w:rPr>
          <w:vertAlign w:val="superscript"/>
          <w:lang w:val="nb-NO"/>
          <w:rPrChange w:id="0" w:author="Roald Kommedal" w:date="2020-12-08T14:16:00Z">
            <w:rPr>
              <w:vertAlign w:val="superscript"/>
            </w:rPr>
          </w:rPrChange>
        </w:rPr>
      </w:pPr>
      <w:r w:rsidRPr="00E857D0">
        <w:rPr>
          <w:lang w:val="nb-NO"/>
          <w:rPrChange w:id="1" w:author="Roald Kommedal" w:date="2020-12-08T14:16:00Z">
            <w:rPr/>
          </w:rPrChange>
        </w:rPr>
        <w:t xml:space="preserve">Eystein </w:t>
      </w:r>
      <w:proofErr w:type="spellStart"/>
      <w:proofErr w:type="gramStart"/>
      <w:r w:rsidRPr="00E857D0">
        <w:rPr>
          <w:lang w:val="nb-NO"/>
          <w:rPrChange w:id="2" w:author="Roald Kommedal" w:date="2020-12-08T14:16:00Z">
            <w:rPr/>
          </w:rPrChange>
        </w:rPr>
        <w:t>Opsahl</w:t>
      </w:r>
      <w:r w:rsidR="00C769B5" w:rsidRPr="00E857D0">
        <w:rPr>
          <w:vertAlign w:val="superscript"/>
          <w:lang w:val="nb-NO"/>
          <w:rPrChange w:id="3" w:author="Roald Kommedal" w:date="2020-12-08T14:16:00Z">
            <w:rPr>
              <w:vertAlign w:val="superscript"/>
            </w:rPr>
          </w:rPrChange>
        </w:rPr>
        <w:t>a</w:t>
      </w:r>
      <w:ins w:id="4" w:author="Roald Kommedal" w:date="2020-12-08T14:16:00Z">
        <w:r w:rsidR="00E857D0">
          <w:rPr>
            <w:vertAlign w:val="superscript"/>
            <w:lang w:val="nb-NO"/>
          </w:rPr>
          <w:t>,b</w:t>
        </w:r>
      </w:ins>
      <w:proofErr w:type="spellEnd"/>
      <w:proofErr w:type="gramEnd"/>
      <w:ins w:id="5" w:author="Roald Kommedal" w:date="2020-12-08T14:15:00Z">
        <w:r w:rsidR="00E857D0" w:rsidRPr="00E857D0">
          <w:rPr>
            <w:lang w:val="nb-NO"/>
            <w:rPrChange w:id="6" w:author="Roald Kommedal" w:date="2020-12-08T14:16:00Z">
              <w:rPr/>
            </w:rPrChange>
          </w:rPr>
          <w:t xml:space="preserve">, Aksel </w:t>
        </w:r>
        <w:proofErr w:type="spellStart"/>
        <w:r w:rsidR="00E857D0" w:rsidRPr="00E857D0">
          <w:rPr>
            <w:lang w:val="nb-NO"/>
            <w:rPrChange w:id="7" w:author="Roald Kommedal" w:date="2020-12-08T14:16:00Z">
              <w:rPr/>
            </w:rPrChange>
          </w:rPr>
          <w:t>Hiorth</w:t>
        </w:r>
      </w:ins>
      <w:ins w:id="8" w:author="Roald Kommedal" w:date="2020-12-08T14:16:00Z">
        <w:r w:rsidR="00E857D0" w:rsidRPr="00E857D0">
          <w:rPr>
            <w:vertAlign w:val="superscript"/>
            <w:lang w:val="nb-NO"/>
            <w:rPrChange w:id="9" w:author="Roald Kommedal" w:date="2020-12-08T14:16:00Z">
              <w:rPr/>
            </w:rPrChange>
          </w:rPr>
          <w:t>a</w:t>
        </w:r>
      </w:ins>
      <w:del w:id="10" w:author="Roald Kommedal" w:date="2020-12-08T14:15:00Z">
        <w:r w:rsidR="002D2E4E" w:rsidRPr="00E857D0" w:rsidDel="00E857D0">
          <w:rPr>
            <w:lang w:val="nb-NO"/>
            <w:rPrChange w:id="11" w:author="Roald Kommedal" w:date="2020-12-08T14:16:00Z">
              <w:rPr/>
            </w:rPrChange>
          </w:rPr>
          <w:delText xml:space="preserve"> </w:delText>
        </w:r>
      </w:del>
      <w:r w:rsidR="002D2E4E" w:rsidRPr="00E857D0">
        <w:rPr>
          <w:lang w:val="nb-NO"/>
          <w:rPrChange w:id="12" w:author="Roald Kommedal" w:date="2020-12-08T14:16:00Z">
            <w:rPr/>
          </w:rPrChange>
        </w:rPr>
        <w:t>and</w:t>
      </w:r>
      <w:proofErr w:type="spellEnd"/>
      <w:r w:rsidR="00175FE7" w:rsidRPr="00E857D0">
        <w:rPr>
          <w:lang w:val="nb-NO"/>
          <w:rPrChange w:id="13" w:author="Roald Kommedal" w:date="2020-12-08T14:16:00Z">
            <w:rPr/>
          </w:rPrChange>
        </w:rPr>
        <w:t xml:space="preserve"> Roald Kommedal</w:t>
      </w:r>
      <w:r w:rsidR="006E4317" w:rsidRPr="00E857D0">
        <w:rPr>
          <w:lang w:val="nb-NO"/>
          <w:rPrChange w:id="14" w:author="Roald Kommedal" w:date="2020-12-08T14:16:00Z">
            <w:rPr/>
          </w:rPrChange>
        </w:rPr>
        <w:t>*</w:t>
      </w:r>
      <w:r w:rsidR="00C769B5" w:rsidRPr="00E857D0">
        <w:rPr>
          <w:vertAlign w:val="superscript"/>
          <w:lang w:val="nb-NO"/>
          <w:rPrChange w:id="15" w:author="Roald Kommedal" w:date="2020-12-08T14:16:00Z">
            <w:rPr>
              <w:vertAlign w:val="superscript"/>
            </w:rPr>
          </w:rPrChange>
        </w:rPr>
        <w:t>b</w:t>
      </w:r>
    </w:p>
    <w:p w14:paraId="7F566B20" w14:textId="77777777" w:rsidR="00A77756" w:rsidRPr="00E857D0" w:rsidRDefault="00A77756" w:rsidP="00A77756">
      <w:pPr>
        <w:pStyle w:val="Ingenmellomrom"/>
        <w:rPr>
          <w:lang w:val="nb-NO"/>
          <w:rPrChange w:id="16" w:author="Roald Kommedal" w:date="2020-12-08T14:16:00Z">
            <w:rPr/>
          </w:rPrChange>
        </w:rPr>
      </w:pPr>
    </w:p>
    <w:p w14:paraId="3158B77E" w14:textId="77777777" w:rsidR="00A77756" w:rsidRPr="00C15990" w:rsidRDefault="00783A31" w:rsidP="00A77756">
      <w:pPr>
        <w:pStyle w:val="Ingenmellomrom"/>
        <w:spacing w:after="240"/>
      </w:pPr>
      <w:r w:rsidRPr="00783A31">
        <w:rPr>
          <w:vertAlign w:val="superscript"/>
        </w:rPr>
        <w:t>a</w:t>
      </w:r>
      <w:r w:rsidR="009A1ECF">
        <w:t xml:space="preserve"> </w:t>
      </w:r>
      <w:hyperlink r:id="rId8" w:history="1">
        <w:r w:rsidRPr="0065469E">
          <w:rPr>
            <w:rStyle w:val="Hyperkobling"/>
          </w:rPr>
          <w:t>Eysteino@hotmail.com</w:t>
        </w:r>
      </w:hyperlink>
      <w:r>
        <w:t xml:space="preserve"> </w:t>
      </w:r>
      <w:r w:rsidR="00175FE7">
        <w:t xml:space="preserve">National IOR </w:t>
      </w:r>
      <w:proofErr w:type="spellStart"/>
      <w:r w:rsidR="00175FE7">
        <w:t>centre</w:t>
      </w:r>
      <w:proofErr w:type="spellEnd"/>
      <w:r w:rsidR="00EE43AD">
        <w:t>,</w:t>
      </w:r>
      <w:r w:rsidR="00175FE7">
        <w:t xml:space="preserve"> University of Stavanger</w:t>
      </w:r>
      <w:r w:rsidR="006E4317">
        <w:t xml:space="preserve">, </w:t>
      </w:r>
      <w:r w:rsidR="006E4317" w:rsidRPr="006E4317">
        <w:t xml:space="preserve">Kjell </w:t>
      </w:r>
      <w:proofErr w:type="spellStart"/>
      <w:r w:rsidR="006E4317" w:rsidRPr="006E4317">
        <w:t>Arholms</w:t>
      </w:r>
      <w:proofErr w:type="spellEnd"/>
      <w:r w:rsidR="006E4317" w:rsidRPr="006E4317">
        <w:t xml:space="preserve"> gate 41, 4021 Stavanger, Norway</w:t>
      </w:r>
      <w:r w:rsidR="00C769B5">
        <w:br/>
      </w:r>
      <w:r w:rsidRPr="00783A31">
        <w:rPr>
          <w:vertAlign w:val="superscript"/>
        </w:rPr>
        <w:t>b</w:t>
      </w:r>
      <w:r w:rsidR="009A1ECF">
        <w:t xml:space="preserve"> </w:t>
      </w:r>
      <w:hyperlink r:id="rId9" w:history="1">
        <w:r w:rsidRPr="0065469E">
          <w:rPr>
            <w:rStyle w:val="Hyperkobling"/>
          </w:rPr>
          <w:t>Roald.Kommedal@uis.no</w:t>
        </w:r>
      </w:hyperlink>
      <w:r>
        <w:t xml:space="preserve"> </w:t>
      </w:r>
      <w:r w:rsidR="00175FE7">
        <w:t>In</w:t>
      </w:r>
      <w:r w:rsidR="002D2E4E">
        <w:t>s</w:t>
      </w:r>
      <w:r w:rsidR="00175FE7">
        <w:t xml:space="preserve">titute of </w:t>
      </w:r>
      <w:r w:rsidR="00C769B5">
        <w:t>c</w:t>
      </w:r>
      <w:r w:rsidR="00175FE7">
        <w:t>hemical</w:t>
      </w:r>
      <w:r w:rsidR="00EE43AD">
        <w:t xml:space="preserve">, </w:t>
      </w:r>
      <w:r w:rsidR="00175FE7">
        <w:t>biolog</w:t>
      </w:r>
      <w:r w:rsidR="00C769B5">
        <w:t>ical</w:t>
      </w:r>
      <w:r w:rsidR="00EE43AD">
        <w:t>,</w:t>
      </w:r>
      <w:r w:rsidR="00C769B5">
        <w:t xml:space="preserve"> and environmental sciences,</w:t>
      </w:r>
      <w:r w:rsidR="00EE43AD">
        <w:t xml:space="preserve"> </w:t>
      </w:r>
      <w:r w:rsidR="002D2E4E">
        <w:t>University of Stavanger</w:t>
      </w:r>
      <w:r>
        <w:t xml:space="preserve">, </w:t>
      </w:r>
      <w:r w:rsidRPr="006E4317">
        <w:t xml:space="preserve">Kjell </w:t>
      </w:r>
      <w:proofErr w:type="spellStart"/>
      <w:r w:rsidRPr="006E4317">
        <w:t>Arholms</w:t>
      </w:r>
      <w:proofErr w:type="spellEnd"/>
      <w:r w:rsidRPr="006E4317">
        <w:t xml:space="preserve"> gate 41, 4021 Stavanger, Norway</w:t>
      </w:r>
      <w:r w:rsidR="006E4317">
        <w:br/>
      </w:r>
      <w:r w:rsidR="006E4317" w:rsidRPr="006E4317">
        <w:t>*</w:t>
      </w:r>
      <w:r w:rsidR="006E4317">
        <w:t>Corresponding author</w:t>
      </w:r>
    </w:p>
    <w:p w14:paraId="338422D5" w14:textId="77777777" w:rsidR="002D2E4E" w:rsidRDefault="00AD7DFF" w:rsidP="002D2E4E">
      <w:pPr>
        <w:pStyle w:val="Overskrift2"/>
      </w:pPr>
      <w:r>
        <w:t>Keywords</w:t>
      </w:r>
      <w:r w:rsidR="00851299" w:rsidRPr="00CE357C">
        <w:t xml:space="preserve"> </w:t>
      </w:r>
    </w:p>
    <w:p w14:paraId="6F3918D9" w14:textId="77777777" w:rsidR="002D2E4E" w:rsidRDefault="002D2E4E" w:rsidP="002D2E4E">
      <w:pPr>
        <w:pStyle w:val="Listeavsnitt"/>
        <w:numPr>
          <w:ilvl w:val="0"/>
          <w:numId w:val="9"/>
        </w:numPr>
      </w:pPr>
      <w:r>
        <w:t>Accelerated weathering</w:t>
      </w:r>
      <w:r w:rsidR="00851299" w:rsidRPr="00CE357C">
        <w:t xml:space="preserve"> </w:t>
      </w:r>
    </w:p>
    <w:p w14:paraId="7C7B2401" w14:textId="77777777" w:rsidR="002D2E4E" w:rsidRDefault="007C403B" w:rsidP="002D2E4E">
      <w:pPr>
        <w:pStyle w:val="Listeavsnitt"/>
        <w:numPr>
          <w:ilvl w:val="0"/>
          <w:numId w:val="9"/>
        </w:numPr>
      </w:pPr>
      <w:r>
        <w:t>EOR</w:t>
      </w:r>
    </w:p>
    <w:p w14:paraId="1B213F37" w14:textId="77777777" w:rsidR="002D2E4E" w:rsidRDefault="002D2E4E" w:rsidP="002D2E4E">
      <w:pPr>
        <w:pStyle w:val="Listeavsnitt"/>
        <w:numPr>
          <w:ilvl w:val="0"/>
          <w:numId w:val="9"/>
        </w:numPr>
      </w:pPr>
      <w:r>
        <w:t>Ultimate m</w:t>
      </w:r>
      <w:r w:rsidR="007C403B">
        <w:t xml:space="preserve">arine </w:t>
      </w:r>
      <w:r w:rsidR="008D6FEA">
        <w:t>f</w:t>
      </w:r>
      <w:r>
        <w:t>ate</w:t>
      </w:r>
      <w:r w:rsidR="001C3A08" w:rsidRPr="00CE357C">
        <w:t xml:space="preserve"> </w:t>
      </w:r>
    </w:p>
    <w:p w14:paraId="6582D667" w14:textId="77777777" w:rsidR="002D2E4E" w:rsidRDefault="002D2E4E" w:rsidP="002D2E4E">
      <w:pPr>
        <w:pStyle w:val="Listeavsnitt"/>
        <w:numPr>
          <w:ilvl w:val="0"/>
          <w:numId w:val="9"/>
        </w:numPr>
      </w:pPr>
      <w:r>
        <w:t>Light scattering</w:t>
      </w:r>
      <w:r w:rsidR="00FF2209" w:rsidRPr="00CE357C">
        <w:t xml:space="preserve"> </w:t>
      </w:r>
    </w:p>
    <w:p w14:paraId="67681AD0" w14:textId="77777777" w:rsidR="002D2E4E" w:rsidRDefault="002D2E4E" w:rsidP="002D2E4E">
      <w:pPr>
        <w:pStyle w:val="Listeavsnitt"/>
        <w:numPr>
          <w:ilvl w:val="0"/>
          <w:numId w:val="9"/>
        </w:numPr>
      </w:pPr>
      <w:r>
        <w:t>Depolymerization</w:t>
      </w:r>
    </w:p>
    <w:p w14:paraId="1FD97EE6" w14:textId="77777777" w:rsidR="002D2E4E" w:rsidRDefault="002D2E4E" w:rsidP="002D2E4E">
      <w:pPr>
        <w:pStyle w:val="Listeavsnitt"/>
        <w:numPr>
          <w:ilvl w:val="0"/>
          <w:numId w:val="9"/>
        </w:numPr>
      </w:pPr>
      <w:r>
        <w:t>Size exclusion chromatography</w:t>
      </w:r>
    </w:p>
    <w:p w14:paraId="75E5EF27" w14:textId="77777777" w:rsidR="00B001A2" w:rsidRDefault="00851299" w:rsidP="002D2E4E">
      <w:pPr>
        <w:pStyle w:val="Listeavsnitt"/>
        <w:numPr>
          <w:ilvl w:val="0"/>
          <w:numId w:val="9"/>
        </w:numPr>
      </w:pPr>
      <w:r w:rsidRPr="00CE357C">
        <w:t>HPAM</w:t>
      </w:r>
    </w:p>
    <w:p w14:paraId="1114B4D0" w14:textId="77777777" w:rsidR="002D2E4E" w:rsidRPr="00CE357C" w:rsidRDefault="00AD7DFF" w:rsidP="002D2E4E">
      <w:pPr>
        <w:pStyle w:val="Listeavsnitt"/>
        <w:numPr>
          <w:ilvl w:val="0"/>
          <w:numId w:val="9"/>
        </w:numPr>
      </w:pPr>
      <w:r>
        <w:t>Marine l</w:t>
      </w:r>
      <w:r w:rsidR="002D2E4E">
        <w:t>ifetime</w:t>
      </w:r>
    </w:p>
    <w:p w14:paraId="62695CF6" w14:textId="77777777" w:rsidR="002D2E4E" w:rsidRDefault="002D2E4E" w:rsidP="002D2E4E">
      <w:pPr>
        <w:pStyle w:val="Overskrift2"/>
      </w:pPr>
      <w:r>
        <w:t>Highlights</w:t>
      </w:r>
    </w:p>
    <w:p w14:paraId="7F203B8E" w14:textId="77777777" w:rsidR="002D2E4E" w:rsidRDefault="002D2E4E" w:rsidP="00AD7DFF">
      <w:pPr>
        <w:pStyle w:val="Ingenmellomrom"/>
        <w:numPr>
          <w:ilvl w:val="0"/>
          <w:numId w:val="10"/>
        </w:numPr>
      </w:pPr>
      <w:r>
        <w:t>A simple marine depolymerization model for HPAMs is developed</w:t>
      </w:r>
    </w:p>
    <w:p w14:paraId="1299AFE6" w14:textId="77777777" w:rsidR="002D2E4E" w:rsidRDefault="00F343C7" w:rsidP="00AD7DFF">
      <w:pPr>
        <w:pStyle w:val="Ingenmellomrom"/>
        <w:numPr>
          <w:ilvl w:val="0"/>
          <w:numId w:val="10"/>
        </w:numPr>
      </w:pPr>
      <w:r>
        <w:t>Marine l</w:t>
      </w:r>
      <w:r w:rsidR="002D2E4E">
        <w:t>ifetime is highly dependent on environmental and structural variables</w:t>
      </w:r>
    </w:p>
    <w:p w14:paraId="2CFDC107" w14:textId="77777777" w:rsidR="00761713" w:rsidRDefault="00761713" w:rsidP="00AD7DFF">
      <w:pPr>
        <w:pStyle w:val="Ingenmellomrom"/>
        <w:numPr>
          <w:ilvl w:val="0"/>
          <w:numId w:val="10"/>
        </w:numPr>
      </w:pPr>
      <w:r>
        <w:t xml:space="preserve">Sunlight </w:t>
      </w:r>
      <w:proofErr w:type="gramStart"/>
      <w:r>
        <w:t>is able to</w:t>
      </w:r>
      <w:proofErr w:type="gramEnd"/>
      <w:r>
        <w:t xml:space="preserve"> degrade </w:t>
      </w:r>
      <w:r w:rsidR="00F343C7">
        <w:t xml:space="preserve">some </w:t>
      </w:r>
      <w:r>
        <w:t>HPAM</w:t>
      </w:r>
      <w:r w:rsidR="00F343C7">
        <w:t>s</w:t>
      </w:r>
      <w:r>
        <w:t xml:space="preserve"> within a moderate amount of time</w:t>
      </w:r>
    </w:p>
    <w:p w14:paraId="1DE30568" w14:textId="77777777" w:rsidR="00761713" w:rsidRDefault="00761713" w:rsidP="00AD7DFF">
      <w:pPr>
        <w:pStyle w:val="Ingenmellomrom"/>
        <w:numPr>
          <w:ilvl w:val="0"/>
          <w:numId w:val="10"/>
        </w:numPr>
      </w:pPr>
      <w:r>
        <w:t>Depolymerization follow random binary chain scission kinetics</w:t>
      </w:r>
    </w:p>
    <w:p w14:paraId="295334C9" w14:textId="77777777" w:rsidR="00A77756" w:rsidRDefault="00761713" w:rsidP="00AD7DFF">
      <w:pPr>
        <w:pStyle w:val="Ingenmellomrom"/>
        <w:numPr>
          <w:ilvl w:val="0"/>
          <w:numId w:val="10"/>
        </w:numPr>
        <w:spacing w:after="240"/>
      </w:pPr>
      <w:r>
        <w:t xml:space="preserve">Photocatalytic production of </w:t>
      </w:r>
      <w:r w:rsidR="00102CE9">
        <w:t xml:space="preserve">oxygen </w:t>
      </w:r>
      <w:r>
        <w:t>radical</w:t>
      </w:r>
      <w:r w:rsidR="00741DF8">
        <w:t>s</w:t>
      </w:r>
      <w:r>
        <w:t xml:space="preserve"> is responsible for degradation</w:t>
      </w:r>
    </w:p>
    <w:p w14:paraId="781CB9DD" w14:textId="77777777" w:rsidR="00A77756" w:rsidRDefault="00A77756" w:rsidP="00A77756">
      <w:pPr>
        <w:pStyle w:val="Overskrift2"/>
      </w:pPr>
      <w:r>
        <w:t>Abbreviations</w:t>
      </w:r>
    </w:p>
    <w:p w14:paraId="011351FE" w14:textId="77777777" w:rsidR="00A77756" w:rsidRDefault="00A77756" w:rsidP="00A77756">
      <w:pPr>
        <w:pStyle w:val="Ingenmellomrom"/>
      </w:pPr>
      <w:r>
        <w:t>P(AM), Poly(acrylamide)</w:t>
      </w:r>
      <w:r>
        <w:br/>
        <w:t>P(AC), Poly(acrylate)</w:t>
      </w:r>
    </w:p>
    <w:p w14:paraId="5D3D36BE" w14:textId="77777777" w:rsidR="00A77756" w:rsidRDefault="00A77756" w:rsidP="00A77756">
      <w:pPr>
        <w:pStyle w:val="Ingenmellomrom"/>
      </w:pPr>
      <w:r>
        <w:t>HPAM, Partly hydrolyzed polyacrylamide, AM/AC copolymer</w:t>
      </w:r>
    </w:p>
    <w:p w14:paraId="1069FD15" w14:textId="77777777" w:rsidR="00A77756" w:rsidRDefault="00A77756" w:rsidP="00A77756">
      <w:pPr>
        <w:pStyle w:val="Ingenmellomrom"/>
      </w:pPr>
      <w:r>
        <w:t xml:space="preserve">P(AMPS), </w:t>
      </w:r>
      <w:proofErr w:type="gramStart"/>
      <w:r>
        <w:t>poly(</w:t>
      </w:r>
      <w:proofErr w:type="gramEnd"/>
      <w:r>
        <w:t>2-acrylamideo-2-methylpropanesulphonic acid)</w:t>
      </w:r>
    </w:p>
    <w:p w14:paraId="4D1EB657" w14:textId="77777777" w:rsidR="00A77756" w:rsidRDefault="0018496F" w:rsidP="00A77756">
      <w:pPr>
        <w:pStyle w:val="Ingenmellomrom"/>
      </w:pPr>
      <w:r>
        <w:t xml:space="preserve">EOR, </w:t>
      </w:r>
      <w:proofErr w:type="spellStart"/>
      <w:r>
        <w:t>Enahnced</w:t>
      </w:r>
      <w:proofErr w:type="spellEnd"/>
      <w:r>
        <w:t xml:space="preserve"> oil recovery</w:t>
      </w:r>
    </w:p>
    <w:p w14:paraId="2E460BC9" w14:textId="77777777" w:rsidR="0018496F" w:rsidRDefault="0018496F" w:rsidP="00A77756">
      <w:pPr>
        <w:pStyle w:val="Ingenmellomrom"/>
      </w:pPr>
      <w:r w:rsidRPr="0018496F">
        <w:rPr>
          <w:i/>
        </w:rPr>
        <w:t>Mw</w:t>
      </w:r>
      <w:r>
        <w:rPr>
          <w:i/>
        </w:rPr>
        <w:t xml:space="preserve">, </w:t>
      </w:r>
      <w:r>
        <w:t>weight average molecular weight</w:t>
      </w:r>
    </w:p>
    <w:p w14:paraId="503EF23D" w14:textId="77777777" w:rsidR="0018496F" w:rsidRDefault="0018496F" w:rsidP="00A77756">
      <w:pPr>
        <w:pStyle w:val="Ingenmellomrom"/>
      </w:pPr>
      <w:r>
        <w:rPr>
          <w:i/>
        </w:rPr>
        <w:t xml:space="preserve">Mn, </w:t>
      </w:r>
      <w:r>
        <w:t>number average molecular weight</w:t>
      </w:r>
    </w:p>
    <w:p w14:paraId="19DFEE4C" w14:textId="77777777" w:rsidR="0018496F" w:rsidRPr="0018496F" w:rsidRDefault="0018496F" w:rsidP="00A77756">
      <w:pPr>
        <w:pStyle w:val="Ingenmellomrom"/>
      </w:pPr>
      <w:r w:rsidRPr="0018496F">
        <w:rPr>
          <w:i/>
        </w:rPr>
        <w:t>MW</w:t>
      </w:r>
      <w:r>
        <w:t>, nominal molecular weight, moment not specified</w:t>
      </w:r>
    </w:p>
    <w:p w14:paraId="3EC58ECF" w14:textId="77777777" w:rsidR="00A77756" w:rsidRPr="0018496F" w:rsidRDefault="0018496F" w:rsidP="00A77756">
      <w:pPr>
        <w:pStyle w:val="Ingenmellomrom"/>
        <w:rPr>
          <w:vertAlign w:val="superscript"/>
        </w:rPr>
      </w:pPr>
      <w:proofErr w:type="spellStart"/>
      <w:r>
        <w:t>kDa</w:t>
      </w:r>
      <w:proofErr w:type="spellEnd"/>
      <w:r>
        <w:t xml:space="preserve">, </w:t>
      </w:r>
      <w:proofErr w:type="spellStart"/>
      <w:r>
        <w:t>kiloDalton</w:t>
      </w:r>
      <w:proofErr w:type="spellEnd"/>
      <w:r>
        <w:t xml:space="preserve"> or kg mol</w:t>
      </w:r>
      <w:r>
        <w:rPr>
          <w:vertAlign w:val="superscript"/>
        </w:rPr>
        <w:t>-1</w:t>
      </w:r>
    </w:p>
    <w:p w14:paraId="3C0473B1" w14:textId="77777777" w:rsidR="0018496F" w:rsidRDefault="0018496F" w:rsidP="00A77756">
      <w:pPr>
        <w:pStyle w:val="Ingenmellomrom"/>
      </w:pPr>
      <w:proofErr w:type="spellStart"/>
      <w:r>
        <w:t>MDa</w:t>
      </w:r>
      <w:proofErr w:type="spellEnd"/>
      <w:r>
        <w:t xml:space="preserve">, </w:t>
      </w:r>
      <w:proofErr w:type="spellStart"/>
      <w:r>
        <w:t>megaDalton</w:t>
      </w:r>
      <w:proofErr w:type="spellEnd"/>
      <w:r>
        <w:t xml:space="preserve"> or Mg mol</w:t>
      </w:r>
      <w:r>
        <w:rPr>
          <w:vertAlign w:val="superscript"/>
        </w:rPr>
        <w:t>-1</w:t>
      </w:r>
    </w:p>
    <w:p w14:paraId="11D714A3" w14:textId="77777777" w:rsidR="0018496F" w:rsidRDefault="0018496F" w:rsidP="00A77756">
      <w:pPr>
        <w:pStyle w:val="Ingenmellomrom"/>
      </w:pPr>
      <w:r>
        <w:rPr>
          <w:i/>
        </w:rPr>
        <w:t xml:space="preserve">R, </w:t>
      </w:r>
      <w:r w:rsidRPr="0018496F">
        <w:t>depolymerization rate</w:t>
      </w:r>
      <w:r>
        <w:t xml:space="preserve">, number of chain scission events per unit volume per unit time </w:t>
      </w:r>
    </w:p>
    <w:p w14:paraId="033F61B3" w14:textId="77777777" w:rsidR="0018496F" w:rsidRDefault="0018496F" w:rsidP="00A77756">
      <w:pPr>
        <w:pStyle w:val="Ingenmellomrom"/>
      </w:pPr>
      <w:r>
        <w:rPr>
          <w:i/>
        </w:rPr>
        <w:t>R</w:t>
      </w:r>
      <w:r>
        <w:rPr>
          <w:i/>
          <w:vertAlign w:val="subscript"/>
        </w:rPr>
        <w:t>C</w:t>
      </w:r>
      <w:r>
        <w:t>,</w:t>
      </w:r>
      <w:r>
        <w:rPr>
          <w:i/>
          <w:vertAlign w:val="subscript"/>
        </w:rPr>
        <w:t xml:space="preserve"> </w:t>
      </w:r>
      <w:r>
        <w:t>depolymerization rate for specified concentration</w:t>
      </w:r>
    </w:p>
    <w:p w14:paraId="3193B126" w14:textId="77777777" w:rsidR="0018496F" w:rsidRPr="0018496F" w:rsidRDefault="0018496F" w:rsidP="00A77756">
      <w:pPr>
        <w:pStyle w:val="Ingenmellomrom"/>
        <w:rPr>
          <w:vertAlign w:val="superscript"/>
        </w:rPr>
      </w:pPr>
      <w:r w:rsidRPr="0018496F">
        <w:rPr>
          <w:i/>
        </w:rPr>
        <w:t>R</w:t>
      </w:r>
      <w:r w:rsidRPr="0018496F">
        <w:rPr>
          <w:i/>
          <w:vertAlign w:val="subscript"/>
        </w:rPr>
        <w:t>0</w:t>
      </w:r>
      <w:r>
        <w:t xml:space="preserve">, normalized depolymerization rate for </w:t>
      </w:r>
      <w:r w:rsidRPr="0018496F">
        <w:rPr>
          <w:i/>
        </w:rPr>
        <w:t>C</w:t>
      </w:r>
      <w:r>
        <w:t xml:space="preserve"> = 1 g L</w:t>
      </w:r>
      <w:r>
        <w:rPr>
          <w:vertAlign w:val="superscript"/>
        </w:rPr>
        <w:t>-1</w:t>
      </w:r>
    </w:p>
    <w:p w14:paraId="09FFBD3A" w14:textId="77777777" w:rsidR="0018496F" w:rsidRDefault="0018496F" w:rsidP="00A77756">
      <w:pPr>
        <w:pStyle w:val="Ingenmellomrom"/>
      </w:pPr>
      <w:proofErr w:type="spellStart"/>
      <w:r w:rsidRPr="0018496F">
        <w:rPr>
          <w:i/>
        </w:rPr>
        <w:t>ΔMw</w:t>
      </w:r>
      <w:proofErr w:type="spellEnd"/>
      <w:r>
        <w:t xml:space="preserve">, apparent depolymerization, reduction in </w:t>
      </w:r>
      <w:r w:rsidRPr="0018496F">
        <w:rPr>
          <w:i/>
        </w:rPr>
        <w:t>Mw</w:t>
      </w:r>
      <w:r w:rsidRPr="0018496F">
        <w:t xml:space="preserve"> as measured by light scattering</w:t>
      </w:r>
    </w:p>
    <w:p w14:paraId="330B09F3" w14:textId="77777777" w:rsidR="0018496F" w:rsidRPr="0018496F" w:rsidRDefault="0018496F" w:rsidP="00A77756">
      <w:pPr>
        <w:pStyle w:val="Ingenmellomrom"/>
      </w:pPr>
      <w:r w:rsidRPr="0018496F">
        <w:rPr>
          <w:i/>
        </w:rPr>
        <w:t>Δ</w:t>
      </w:r>
      <w:r w:rsidRPr="0018496F">
        <w:t>[</w:t>
      </w:r>
      <w:r w:rsidRPr="0018496F">
        <w:rPr>
          <w:i/>
        </w:rPr>
        <w:t>C</w:t>
      </w:r>
      <w:r w:rsidRPr="0018496F">
        <w:t>],</w:t>
      </w:r>
      <w:r>
        <w:t xml:space="preserve"> absolute depolymerization, increase in number of particles following depolymerization</w:t>
      </w:r>
    </w:p>
    <w:p w14:paraId="49898BBD" w14:textId="77777777" w:rsidR="0018496F" w:rsidRDefault="0018496F" w:rsidP="00A77756">
      <w:pPr>
        <w:pStyle w:val="Ingenmellomrom"/>
      </w:pPr>
      <w:r w:rsidRPr="0018496F">
        <w:rPr>
          <w:i/>
        </w:rPr>
        <w:t>C</w:t>
      </w:r>
      <w:r w:rsidRPr="0018496F">
        <w:t>, Polymer mass concentration</w:t>
      </w:r>
      <w:r>
        <w:t xml:space="preserve"> [g L</w:t>
      </w:r>
      <w:r>
        <w:rPr>
          <w:vertAlign w:val="superscript"/>
        </w:rPr>
        <w:t>-1</w:t>
      </w:r>
      <w:r>
        <w:t>]</w:t>
      </w:r>
    </w:p>
    <w:p w14:paraId="3CC2B10B" w14:textId="77777777" w:rsidR="007B1BB3" w:rsidRPr="0018496F" w:rsidRDefault="0018496F" w:rsidP="00A77756">
      <w:pPr>
        <w:pStyle w:val="Ingenmellomrom"/>
        <w:rPr>
          <w:i/>
        </w:rPr>
      </w:pPr>
      <w:r>
        <w:t>[</w:t>
      </w:r>
      <w:r w:rsidRPr="0018496F">
        <w:rPr>
          <w:i/>
        </w:rPr>
        <w:t>C</w:t>
      </w:r>
      <w:r>
        <w:t xml:space="preserve">], molar particle concentration (from C and </w:t>
      </w:r>
      <w:r w:rsidRPr="0018496F">
        <w:rPr>
          <w:i/>
        </w:rPr>
        <w:t>Mw</w:t>
      </w:r>
      <w:r>
        <w:rPr>
          <w:i/>
        </w:rPr>
        <w:t>)</w:t>
      </w:r>
      <w:r w:rsidR="007B1BB3" w:rsidRPr="0018496F">
        <w:rPr>
          <w:i/>
        </w:rPr>
        <w:br w:type="page"/>
      </w:r>
    </w:p>
    <w:p w14:paraId="140ED59B" w14:textId="77777777" w:rsidR="00CA3342" w:rsidRPr="00CE357C" w:rsidRDefault="00CA3342" w:rsidP="009627B5">
      <w:pPr>
        <w:pStyle w:val="Overskrift1"/>
      </w:pPr>
      <w:r w:rsidRPr="00CE357C">
        <w:lastRenderedPageBreak/>
        <w:t>Abstract</w:t>
      </w:r>
    </w:p>
    <w:p w14:paraId="18255049" w14:textId="77777777" w:rsidR="00BF6ED2" w:rsidRDefault="00527560" w:rsidP="008D6FEA">
      <w:pPr>
        <w:spacing w:line="240" w:lineRule="auto"/>
        <w:jc w:val="both"/>
      </w:pPr>
      <w:r>
        <w:t>Polymer flooding</w:t>
      </w:r>
      <w:r w:rsidR="007867B3">
        <w:t xml:space="preserve"> rely on heavy use</w:t>
      </w:r>
      <w:r>
        <w:t xml:space="preserve"> </w:t>
      </w:r>
      <w:r w:rsidR="00DC5ACD">
        <w:t xml:space="preserve">of synthetic polymer </w:t>
      </w:r>
      <w:r>
        <w:t>for enhancing oil recovery (EOR) rates</w:t>
      </w:r>
      <w:r w:rsidR="00000BF9">
        <w:t xml:space="preserve"> </w:t>
      </w:r>
      <w:proofErr w:type="gramStart"/>
      <w:r w:rsidR="00000BF9">
        <w:t xml:space="preserve">and </w:t>
      </w:r>
      <w:r>
        <w:t xml:space="preserve"> </w:t>
      </w:r>
      <w:r w:rsidR="00000BF9">
        <w:t>is</w:t>
      </w:r>
      <w:proofErr w:type="gramEnd"/>
      <w:r>
        <w:t xml:space="preserve"> currently undergoing feasibility studies for implementation on the Norwegian continental shelf.</w:t>
      </w:r>
      <w:r w:rsidR="00DC5ACD">
        <w:t xml:space="preserve"> The use of such polymers are at the same time becoming increasingly controversial</w:t>
      </w:r>
      <w:r w:rsidR="009478A7">
        <w:t xml:space="preserve"> and s</w:t>
      </w:r>
      <w:r>
        <w:t xml:space="preserve">everal aspects related to the </w:t>
      </w:r>
      <w:r w:rsidR="00822A2B">
        <w:t>back-production</w:t>
      </w:r>
      <w:r w:rsidR="00DC5ACD">
        <w:t xml:space="preserve"> and discharge of polymer, and subsequent </w:t>
      </w:r>
      <w:r>
        <w:t>marine fate and effects</w:t>
      </w:r>
      <w:r w:rsidR="00DC5ACD">
        <w:t>,</w:t>
      </w:r>
      <w:r>
        <w:t xml:space="preserve"> remains unclear</w:t>
      </w:r>
      <w:r w:rsidR="00206E85">
        <w:t>,</w:t>
      </w:r>
      <w:r w:rsidR="00A425E6">
        <w:t xml:space="preserve"> and models for prediction across</w:t>
      </w:r>
      <w:r w:rsidR="009478A7">
        <w:t xml:space="preserve"> the</w:t>
      </w:r>
      <w:r w:rsidR="00D92D76">
        <w:t xml:space="preserve"> countless</w:t>
      </w:r>
      <w:r w:rsidR="009478A7">
        <w:t xml:space="preserve"> number</w:t>
      </w:r>
      <w:r w:rsidR="00A425E6">
        <w:t xml:space="preserve"> of possible </w:t>
      </w:r>
      <w:r w:rsidR="00DC5ACD">
        <w:t xml:space="preserve">molecular </w:t>
      </w:r>
      <w:r w:rsidR="009478A7">
        <w:t xml:space="preserve">configurations </w:t>
      </w:r>
      <w:r w:rsidR="00A425E6">
        <w:t xml:space="preserve">are lacking. </w:t>
      </w:r>
      <w:r w:rsidR="007867B3">
        <w:t>Here, p</w:t>
      </w:r>
      <w:r w:rsidR="003C6634">
        <w:t>artly hydrolyzed polyacrylamides (HPAM) and associated homopolymers are</w:t>
      </w:r>
      <w:r w:rsidR="007867B3">
        <w:t xml:space="preserve"> </w:t>
      </w:r>
      <w:r w:rsidR="003C6634">
        <w:t xml:space="preserve">exposed to North Sea like marine conditions </w:t>
      </w:r>
      <w:r w:rsidR="00450DB9">
        <w:t>using</w:t>
      </w:r>
      <w:r w:rsidR="003C6634">
        <w:t xml:space="preserve"> an accelerated weathering </w:t>
      </w:r>
      <w:r w:rsidR="00450DB9">
        <w:t>device</w:t>
      </w:r>
      <w:r w:rsidR="003C6634">
        <w:t xml:space="preserve">. </w:t>
      </w:r>
      <w:r w:rsidR="00DC5ACD">
        <w:t>The decrease in weight average molecular weight (</w:t>
      </w:r>
      <w:r w:rsidR="00DC5ACD" w:rsidRPr="00147399">
        <w:rPr>
          <w:i/>
        </w:rPr>
        <w:t>Mw</w:t>
      </w:r>
      <w:r w:rsidR="00DC5ACD">
        <w:t xml:space="preserve">) is </w:t>
      </w:r>
      <w:r w:rsidR="00DC5ACD" w:rsidRPr="00CE357C">
        <w:t>monitored with multi angle laser light scattering size exclusion chromatography</w:t>
      </w:r>
      <w:r w:rsidR="00DC5ACD">
        <w:t>. E</w:t>
      </w:r>
      <w:r w:rsidR="003C6634">
        <w:t>ffect</w:t>
      </w:r>
      <w:r w:rsidR="00DC5ACD">
        <w:t>s</w:t>
      </w:r>
      <w:r w:rsidR="007867B3">
        <w:t xml:space="preserve"> on depolymerization</w:t>
      </w:r>
      <w:r w:rsidR="00DC5ACD">
        <w:t xml:space="preserve"> rates from </w:t>
      </w:r>
      <w:r w:rsidR="003C6634">
        <w:t>polymer</w:t>
      </w:r>
      <w:r w:rsidR="007C55BB" w:rsidRPr="00CE357C">
        <w:t xml:space="preserve"> composition</w:t>
      </w:r>
      <w:r w:rsidR="003F342F">
        <w:t>, concentration</w:t>
      </w:r>
      <w:r w:rsidR="003C6634">
        <w:t xml:space="preserve">, </w:t>
      </w:r>
      <w:r w:rsidR="00DC5ACD" w:rsidRPr="00DC5ACD">
        <w:rPr>
          <w:i/>
        </w:rPr>
        <w:t>Mw</w:t>
      </w:r>
      <w:r w:rsidR="003C6634">
        <w:t>,</w:t>
      </w:r>
      <w:r w:rsidR="007C55BB" w:rsidRPr="00CE357C">
        <w:t xml:space="preserve"> </w:t>
      </w:r>
      <w:r w:rsidR="003C6634">
        <w:t>and additives associated with photocatalysis and oxygen radical chemistry</w:t>
      </w:r>
      <w:r w:rsidR="00147399">
        <w:t xml:space="preserve"> </w:t>
      </w:r>
      <w:r w:rsidR="00DC5ACD">
        <w:t>are</w:t>
      </w:r>
      <w:r w:rsidR="003C6634">
        <w:t xml:space="preserve"> explored. </w:t>
      </w:r>
      <w:r w:rsidR="00B62A93">
        <w:t>D</w:t>
      </w:r>
      <w:r w:rsidR="007867B3">
        <w:t>e</w:t>
      </w:r>
      <w:r w:rsidR="00DC5ACD">
        <w:t>polymerization</w:t>
      </w:r>
      <w:r w:rsidR="007867B3">
        <w:t xml:space="preserve"> </w:t>
      </w:r>
      <w:r w:rsidR="00B62A93">
        <w:t xml:space="preserve">appear to </w:t>
      </w:r>
      <w:r w:rsidR="007867B3">
        <w:t>follow random binary chain scission kinetics mediated through</w:t>
      </w:r>
      <w:r w:rsidR="00E9050E">
        <w:t xml:space="preserve"> photocatalysis of deleterious </w:t>
      </w:r>
      <w:r w:rsidR="007867B3">
        <w:t>radicals</w:t>
      </w:r>
      <w:r w:rsidR="009A38F1">
        <w:t xml:space="preserve"> </w:t>
      </w:r>
      <w:r w:rsidR="008E30BA">
        <w:t>that are</w:t>
      </w:r>
      <w:r w:rsidR="00E9050E">
        <w:t xml:space="preserve"> </w:t>
      </w:r>
      <w:r w:rsidR="007867B3">
        <w:t>strongly amplifie</w:t>
      </w:r>
      <w:r w:rsidR="002B761F">
        <w:t>d by EDTA-</w:t>
      </w:r>
      <w:proofErr w:type="gramStart"/>
      <w:r w:rsidR="00E9050E">
        <w:t>i</w:t>
      </w:r>
      <w:r w:rsidR="007867B3">
        <w:t>ron(</w:t>
      </w:r>
      <w:proofErr w:type="gramEnd"/>
      <w:r w:rsidR="007867B3">
        <w:t>III</w:t>
      </w:r>
      <w:r w:rsidR="002B761F">
        <w:t>) complex</w:t>
      </w:r>
      <w:r w:rsidR="007867B3">
        <w:t xml:space="preserve"> and inhibited </w:t>
      </w:r>
      <w:r w:rsidR="00E9050E">
        <w:t>by t</w:t>
      </w:r>
      <w:r w:rsidR="007867B3">
        <w:t xml:space="preserve">hiourea. </w:t>
      </w:r>
      <w:r w:rsidR="002B761F">
        <w:t xml:space="preserve">The </w:t>
      </w:r>
      <w:r w:rsidR="00000BF9">
        <w:t>components of</w:t>
      </w:r>
      <w:r w:rsidR="002B761F">
        <w:t xml:space="preserve"> ordinary seawater accelerate depolymerization considerably relative to deionized water. </w:t>
      </w:r>
      <w:r w:rsidR="007867B3">
        <w:t xml:space="preserve">Hypoxic conditions and the </w:t>
      </w:r>
      <w:r w:rsidR="002B761F">
        <w:t>presence</w:t>
      </w:r>
      <w:r w:rsidR="007867B3">
        <w:t xml:space="preserve"> of non-complexed </w:t>
      </w:r>
      <w:proofErr w:type="gramStart"/>
      <w:r w:rsidR="007867B3">
        <w:t>iron</w:t>
      </w:r>
      <w:r w:rsidR="00E9050E">
        <w:t>(</w:t>
      </w:r>
      <w:proofErr w:type="gramEnd"/>
      <w:r w:rsidR="00E9050E">
        <w:t>III)</w:t>
      </w:r>
      <w:r w:rsidR="007867B3">
        <w:t xml:space="preserve"> has </w:t>
      </w:r>
      <w:r w:rsidR="00B62A93">
        <w:t>little</w:t>
      </w:r>
      <w:r w:rsidR="007867B3">
        <w:t xml:space="preserve"> effect.</w:t>
      </w:r>
      <w:r w:rsidR="002B761F">
        <w:t xml:space="preserve"> </w:t>
      </w:r>
      <w:r w:rsidR="009A38F1">
        <w:t xml:space="preserve">Depolymerization </w:t>
      </w:r>
      <w:r w:rsidR="00450DB9">
        <w:t xml:space="preserve">rates </w:t>
      </w:r>
      <w:r w:rsidR="009A38F1">
        <w:t>depend</w:t>
      </w:r>
      <w:r w:rsidR="00450DB9">
        <w:t xml:space="preserve"> </w:t>
      </w:r>
      <w:r w:rsidR="009A38F1">
        <w:t>strongly on</w:t>
      </w:r>
      <w:r w:rsidR="002B761F">
        <w:t xml:space="preserve"> concentration but not </w:t>
      </w:r>
      <w:r w:rsidR="002B761F" w:rsidRPr="002B761F">
        <w:rPr>
          <w:i/>
        </w:rPr>
        <w:t>Mw</w:t>
      </w:r>
      <w:r w:rsidR="002B761F">
        <w:rPr>
          <w:i/>
        </w:rPr>
        <w:t>.</w:t>
      </w:r>
      <w:r w:rsidR="002B761F">
        <w:t xml:space="preserve"> </w:t>
      </w:r>
      <w:r w:rsidR="00AE68D6">
        <w:t>A</w:t>
      </w:r>
      <w:r w:rsidR="00AE68D6" w:rsidRPr="00AE68D6">
        <w:t>pparent depolymerization</w:t>
      </w:r>
      <w:r w:rsidR="00AE68D6">
        <w:t xml:space="preserve"> </w:t>
      </w:r>
      <w:r w:rsidR="00450DB9">
        <w:t>increases wit</w:t>
      </w:r>
      <w:r w:rsidR="00AE68D6">
        <w:t xml:space="preserve">h </w:t>
      </w:r>
      <w:r w:rsidR="00450DB9">
        <w:t xml:space="preserve">initial </w:t>
      </w:r>
      <w:proofErr w:type="gramStart"/>
      <w:r w:rsidR="00AE68D6" w:rsidRPr="00AE68D6">
        <w:rPr>
          <w:i/>
        </w:rPr>
        <w:t>Mw</w:t>
      </w:r>
      <w:proofErr w:type="gramEnd"/>
      <w:r w:rsidR="00AE68D6" w:rsidRPr="00AE68D6">
        <w:t xml:space="preserve"> </w:t>
      </w:r>
      <w:r w:rsidR="00AE68D6">
        <w:t xml:space="preserve">however. </w:t>
      </w:r>
      <w:r w:rsidR="002B761F">
        <w:t xml:space="preserve">Susceptibility ranks PAC &gt;&gt; HPAM &gt; PAM &gt; PAMPS. </w:t>
      </w:r>
      <w:r w:rsidR="00147399">
        <w:t xml:space="preserve">A simplistic marine </w:t>
      </w:r>
      <w:r w:rsidR="0001576C">
        <w:t xml:space="preserve">photocatalytic </w:t>
      </w:r>
      <w:r w:rsidR="00147399">
        <w:t xml:space="preserve">depolymerization model </w:t>
      </w:r>
      <w:r w:rsidR="009A38F1">
        <w:t>was</w:t>
      </w:r>
      <w:r w:rsidR="007867B3">
        <w:t xml:space="preserve"> </w:t>
      </w:r>
      <w:r w:rsidR="00147399">
        <w:t>de</w:t>
      </w:r>
      <w:r w:rsidR="009A38F1">
        <w:t>vised</w:t>
      </w:r>
      <w:r w:rsidR="00147399">
        <w:t xml:space="preserve"> </w:t>
      </w:r>
      <w:r w:rsidR="009A38F1">
        <w:t>to make</w:t>
      </w:r>
      <w:r w:rsidR="00147399">
        <w:t xml:space="preserve"> crude </w:t>
      </w:r>
      <w:r w:rsidR="00E9050E">
        <w:t>estimates</w:t>
      </w:r>
      <w:r w:rsidR="00147399">
        <w:t xml:space="preserve"> on marine lifetime</w:t>
      </w:r>
      <w:r w:rsidR="00BF6ED2">
        <w:t>, at which point biodegradation should lead to a rapid decline of residual polymer</w:t>
      </w:r>
      <w:r w:rsidR="00147399">
        <w:t xml:space="preserve">. </w:t>
      </w:r>
      <w:r w:rsidR="009A38F1">
        <w:t xml:space="preserve">A </w:t>
      </w:r>
      <w:r w:rsidR="00BF6ED2">
        <w:t xml:space="preserve">sizeable </w:t>
      </w:r>
      <w:r w:rsidR="009A38F1">
        <w:t xml:space="preserve">discharge </w:t>
      </w:r>
      <w:r w:rsidR="00BF6ED2">
        <w:t xml:space="preserve">of </w:t>
      </w:r>
      <w:r w:rsidR="009A38F1">
        <w:t xml:space="preserve">HPAM (30 % hydrolyzed) with initial </w:t>
      </w:r>
      <w:r w:rsidR="009A38F1" w:rsidRPr="001D14AD">
        <w:rPr>
          <w:i/>
        </w:rPr>
        <w:t>Mw</w:t>
      </w:r>
      <w:r w:rsidR="009A38F1">
        <w:t xml:space="preserve"> of 10 000 </w:t>
      </w:r>
      <w:proofErr w:type="spellStart"/>
      <w:r w:rsidR="009A38F1">
        <w:t>kDa</w:t>
      </w:r>
      <w:proofErr w:type="spellEnd"/>
      <w:r w:rsidR="009A38F1">
        <w:t xml:space="preserve"> to the middle of the North Sea returns a</w:t>
      </w:r>
      <w:r w:rsidR="00147399">
        <w:t xml:space="preserve"> lifetime of 3 615 day</w:t>
      </w:r>
      <w:r w:rsidR="009A38F1">
        <w:t>s</w:t>
      </w:r>
      <w:r w:rsidR="007147C8">
        <w:t xml:space="preserve"> using this model</w:t>
      </w:r>
      <w:r w:rsidR="009A38F1">
        <w:t>.</w:t>
      </w:r>
      <w:r w:rsidR="00AE68D6">
        <w:t xml:space="preserve"> However</w:t>
      </w:r>
      <w:r w:rsidR="001D14AD">
        <w:t>,</w:t>
      </w:r>
      <w:r w:rsidR="00822A2B">
        <w:t xml:space="preserve"> a moderately low </w:t>
      </w:r>
      <w:r w:rsidR="00822A2B" w:rsidRPr="001D14AD">
        <w:rPr>
          <w:i/>
        </w:rPr>
        <w:t>Mw</w:t>
      </w:r>
      <w:r w:rsidR="00822A2B">
        <w:rPr>
          <w:i/>
        </w:rPr>
        <w:t xml:space="preserve"> (1</w:t>
      </w:r>
      <w:r w:rsidR="00BF6ED2">
        <w:rPr>
          <w:i/>
        </w:rPr>
        <w:t>0</w:t>
      </w:r>
      <w:r w:rsidR="00822A2B">
        <w:rPr>
          <w:i/>
        </w:rPr>
        <w:t xml:space="preserve">-100 </w:t>
      </w:r>
      <w:proofErr w:type="spellStart"/>
      <w:r w:rsidR="00822A2B">
        <w:rPr>
          <w:i/>
        </w:rPr>
        <w:t>kDa</w:t>
      </w:r>
      <w:proofErr w:type="spellEnd"/>
      <w:r w:rsidR="00822A2B">
        <w:rPr>
          <w:i/>
        </w:rPr>
        <w:t>)</w:t>
      </w:r>
      <w:r w:rsidR="00822A2B" w:rsidRPr="001D14AD">
        <w:t xml:space="preserve"> is reached </w:t>
      </w:r>
      <w:r w:rsidR="00822A2B">
        <w:t>long before</w:t>
      </w:r>
      <w:r w:rsidR="00BF6ED2">
        <w:t xml:space="preserve"> </w:t>
      </w:r>
      <w:r w:rsidR="00B654A4">
        <w:t>bio</w:t>
      </w:r>
      <w:r w:rsidR="00BF6ED2">
        <w:t>mineralization</w:t>
      </w:r>
      <w:r w:rsidR="00B654A4">
        <w:t xml:space="preserve"> becomes </w:t>
      </w:r>
      <w:r w:rsidR="009D6582">
        <w:t>likely</w:t>
      </w:r>
      <w:r w:rsidR="00BF6ED2">
        <w:t>,</w:t>
      </w:r>
      <w:r w:rsidR="00822A2B">
        <w:t xml:space="preserve"> happening</w:t>
      </w:r>
      <w:r w:rsidR="00941675">
        <w:t xml:space="preserve"> as soon as a few mon</w:t>
      </w:r>
      <w:r w:rsidR="00822A2B">
        <w:t>ths post-</w:t>
      </w:r>
      <w:r w:rsidR="00206E85">
        <w:t>discharge</w:t>
      </w:r>
      <w:r w:rsidR="00AE68D6">
        <w:t xml:space="preserve">. This </w:t>
      </w:r>
      <w:r w:rsidR="001A2309">
        <w:t>in the</w:t>
      </w:r>
      <w:r w:rsidR="00206E85">
        <w:t xml:space="preserve"> meantime </w:t>
      </w:r>
      <w:r w:rsidR="00911B7C">
        <w:t>dictat</w:t>
      </w:r>
      <w:r w:rsidR="00206E85">
        <w:t>e</w:t>
      </w:r>
      <w:r w:rsidR="00BF6ED2">
        <w:t xml:space="preserve"> behavior with respect to</w:t>
      </w:r>
      <w:r w:rsidR="00000BF9">
        <w:t xml:space="preserve"> the</w:t>
      </w:r>
      <w:r w:rsidR="00BF6ED2">
        <w:t xml:space="preserve"> number of particles, solubility, transport mechanisms</w:t>
      </w:r>
      <w:r w:rsidR="001A2309">
        <w:t>,</w:t>
      </w:r>
      <w:r w:rsidR="00BF6ED2">
        <w:t xml:space="preserve"> and potentially adverse effects in the marine ecosystem. </w:t>
      </w:r>
      <w:r w:rsidR="00206E85">
        <w:t xml:space="preserve">More advanced </w:t>
      </w:r>
      <w:r w:rsidR="00000BF9">
        <w:t xml:space="preserve">models </w:t>
      </w:r>
      <w:r w:rsidR="00AE68D6">
        <w:t>need apply</w:t>
      </w:r>
      <w:r w:rsidR="00206E85">
        <w:t xml:space="preserve"> to exploit th</w:t>
      </w:r>
      <w:r w:rsidR="008E30BA">
        <w:t>e</w:t>
      </w:r>
      <w:r w:rsidR="00675F4D">
        <w:t>se</w:t>
      </w:r>
      <w:r w:rsidR="00206E85">
        <w:t xml:space="preserve"> data to its full potential. </w:t>
      </w:r>
      <w:r w:rsidR="00BF6ED2">
        <w:t xml:space="preserve"> </w:t>
      </w:r>
    </w:p>
    <w:p w14:paraId="6A85C41A" w14:textId="77777777" w:rsidR="002F6AD2" w:rsidRPr="00CE357C" w:rsidRDefault="00206E85" w:rsidP="00724231">
      <w:pPr>
        <w:spacing w:line="240" w:lineRule="auto"/>
        <w:jc w:val="both"/>
      </w:pPr>
      <w:r>
        <w:t xml:space="preserve"> </w:t>
      </w:r>
    </w:p>
    <w:p w14:paraId="28C11381" w14:textId="77777777" w:rsidR="008B75D8" w:rsidRPr="00CE357C" w:rsidRDefault="00724231" w:rsidP="00314922">
      <w:pPr>
        <w:spacing w:line="240" w:lineRule="auto"/>
        <w:rPr>
          <w:rFonts w:asciiTheme="majorHAnsi" w:eastAsiaTheme="majorEastAsia" w:hAnsiTheme="majorHAnsi" w:cstheme="majorBidi"/>
          <w:sz w:val="26"/>
          <w:szCs w:val="26"/>
        </w:rPr>
      </w:pPr>
      <w:r>
        <w:rPr>
          <w:noProof/>
        </w:rPr>
        <w:drawing>
          <wp:inline distT="0" distB="0" distL="0" distR="0" wp14:anchorId="452F3AEE" wp14:editId="3FF493FB">
            <wp:extent cx="5760000" cy="3421291"/>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2964"/>
                    <a:stretch/>
                  </pic:blipFill>
                  <pic:spPr bwMode="auto">
                    <a:xfrm>
                      <a:off x="0" y="0"/>
                      <a:ext cx="5760000" cy="3421291"/>
                    </a:xfrm>
                    <a:prstGeom prst="rect">
                      <a:avLst/>
                    </a:prstGeom>
                    <a:noFill/>
                    <a:ln>
                      <a:noFill/>
                    </a:ln>
                    <a:extLst>
                      <a:ext uri="{53640926-AAD7-44D8-BBD7-CCE9431645EC}">
                        <a14:shadowObscured xmlns:a14="http://schemas.microsoft.com/office/drawing/2010/main"/>
                      </a:ext>
                    </a:extLst>
                  </pic:spPr>
                </pic:pic>
              </a:graphicData>
            </a:graphic>
          </wp:inline>
        </w:drawing>
      </w:r>
      <w:r w:rsidR="008B75D8" w:rsidRPr="00CE357C">
        <w:br w:type="page"/>
      </w:r>
    </w:p>
    <w:p w14:paraId="12161196" w14:textId="77777777" w:rsidR="00CA3342" w:rsidRPr="00CE357C" w:rsidRDefault="00CA3342" w:rsidP="009627B5">
      <w:pPr>
        <w:pStyle w:val="Overskrift1"/>
      </w:pPr>
      <w:r w:rsidRPr="00CE357C">
        <w:lastRenderedPageBreak/>
        <w:t>Introduction</w:t>
      </w:r>
    </w:p>
    <w:p w14:paraId="73AD532C" w14:textId="5F6FB497" w:rsidR="00EF706C" w:rsidRPr="000D7860" w:rsidRDefault="00E579F6" w:rsidP="00EF706C">
      <w:pPr>
        <w:jc w:val="both"/>
        <w:rPr>
          <w:lang w:val="nb-NO"/>
        </w:rPr>
      </w:pPr>
      <w:r>
        <w:t>P</w:t>
      </w:r>
      <w:r w:rsidR="003C2C21" w:rsidRPr="00CE357C">
        <w:t>olymer flooding</w:t>
      </w:r>
      <w:r>
        <w:t xml:space="preserve"> may increase oil recovery rates by several percent with </w:t>
      </w:r>
      <w:r w:rsidR="00025F70">
        <w:t>modest</w:t>
      </w:r>
      <w:r>
        <w:t xml:space="preserve"> effort</w:t>
      </w:r>
      <w:r w:rsidR="00103E76">
        <w:t xml:space="preserve"> and shows promise for the aging fields on the Norwegian continental shelf</w:t>
      </w:r>
      <w:r>
        <w:t xml:space="preserve"> </w:t>
      </w:r>
      <w:r>
        <w:fldChar w:fldCharType="begin"/>
      </w:r>
      <w:r>
        <w:instrText xml:space="preserve"> ADDIN ZOTERO_ITEM CSL_CITATION {"citationID":"1zrYyehd","properties":{"formattedCitation":"(Smalley et al., 2018)","plainCitation":"(Smalley et al., 2018)"},"citationItems":[{"id":2929,"uris":["http://zotero.org/users/local/a8HRoHEw/items/2RB2TQSM"],"uri":["http://zotero.org/users/local/a8HRoHEw/items/2RB2TQSM"],"itemData":{"id":2929,"type":"paper-conference","title":"Screening for EOR and Estimating Potential Incremental Oil Recovery on the Norwegian Continental Shelf","publisher":"Society of Petroleum Engineers","source":"www.onepetro.org","event":"SPE Improved Oil Recovery Conference","abstract":"Abstract This paper presents an improved approach for rapid screening of candidate fields for EOR and estimation of the associated incremental oil recovery, and the results of applying it systematically to oil fields on the Norwegian Continental She","URL":"https://www.onepetro.org/conference-paper/SPE-190230-MS?sort=&amp;start=0&amp;q=SPE-190230-MS&amp;from_year=&amp;peer_reviewed=&amp;published_between=&amp;fromSearchResults=true&amp;to_year=&amp;rows=25#","DOI":"10.2118/190230-MS","ISBN":"978-1-61399-570-9","note":"00004","language":"english","author":[{"family":"Smalley","given":"P. C."},{"family":"Muggeridge","given":"A. H."},{"family":"Dalland","given":"M."},{"family":"Helvig","given":"O. S."},{"family":"Høgnesen","given":"E. J."},{"family":"Hetland","given":"M."},{"family":"Østhus","given":"A."}],"issued":{"date-parts":[["2018",4,14]]},"accessed":{"date-parts":[["2019",12,18]]}}}],"schema":"https://github.com/citation-style-language/schema/raw/master/csl-citation.json"} </w:instrText>
      </w:r>
      <w:r>
        <w:fldChar w:fldCharType="separate"/>
      </w:r>
      <w:r w:rsidRPr="00E579F6">
        <w:rPr>
          <w:rFonts w:ascii="Calibri" w:hAnsi="Calibri"/>
        </w:rPr>
        <w:t>(Smalley et al., 2018)</w:t>
      </w:r>
      <w:r>
        <w:fldChar w:fldCharType="end"/>
      </w:r>
      <w:r>
        <w:t xml:space="preserve">. </w:t>
      </w:r>
      <w:r w:rsidR="00707D2E">
        <w:t xml:space="preserve">It does however require </w:t>
      </w:r>
      <w:del w:id="17" w:author="Roald Kommedal" w:date="2020-12-08T08:17:00Z">
        <w:r w:rsidR="00707D2E" w:rsidDel="000B101B">
          <w:delText xml:space="preserve">enormous </w:delText>
        </w:r>
      </w:del>
      <w:ins w:id="18" w:author="Roald Kommedal" w:date="2020-12-08T08:17:00Z">
        <w:r w:rsidR="000B101B">
          <w:t xml:space="preserve">large </w:t>
        </w:r>
      </w:ins>
      <w:r w:rsidR="00707D2E">
        <w:t xml:space="preserve">quantities of polymer which runs the risk of being released to the natural environment through </w:t>
      </w:r>
      <w:r w:rsidR="00147687">
        <w:t xml:space="preserve">either </w:t>
      </w:r>
      <w:r w:rsidR="00707D2E">
        <w:t>back-production</w:t>
      </w:r>
      <w:r w:rsidR="002A61B1">
        <w:t xml:space="preserve"> with subsequent discharge of produced water</w:t>
      </w:r>
      <w:r w:rsidR="00707D2E">
        <w:t xml:space="preserve"> </w:t>
      </w:r>
      <w:r w:rsidR="00AA32FD">
        <w:t xml:space="preserve">or spills </w:t>
      </w:r>
      <w:r w:rsidR="00707D2E">
        <w:fldChar w:fldCharType="begin"/>
      </w:r>
      <w:r w:rsidR="000D7860">
        <w:instrText xml:space="preserve"> ADDIN ZOTERO_ITEM CSL_CITATION {"citationID":"Hs5jHRNb","properties":{"formattedCitation":"(Boysen et al., 2013; Manichand et al., 2013; Najamudin et al., 2014; Standnes and Skjevrak, 2014; Statoil, 2017)","plainCitation":"(Boysen et al., 2013; Manichand et al., 2013; Najamudin et al., 2014; Standnes and Skjevrak, 2014; Statoil, 2017)"},"citationItems":[{"id":1250,"uris":["http://zotero.org/users/local/a8HRoHEw/items/5CWNJTM5"],"uri":["http://zotero.org/users/local/a8HRoHEw/items/5CWNJTM5"],"itemData":{"id":1250,"type":"article-journal","title":"New Water-Treatment Technologies Tackle Offshore Produced-Water Challenges in EOR","container-title":"Oil and Gas Facilities","page":"17-23","volume":"2","issue":"03","source":"www.onepetro.org","abstract":"The treatment of produced water can be challenging due to variability in both quality and quantity of the produced-water stream. Produced-water quality is dependent on the dynamics and constituents in the oil reservoir, including added injection che","URL":"https://www.onepetro.org/journal-paper/SPE-0613-0017-OGF","DOI":"10.2118/0613-0017-OGF","ISSN":"2224-4514","note":"00000","language":"english","author":[{"family":"Boysen","given":"Buddy"},{"family":"Henthorne","given":"Lisa"},{"family":"Johnson","given":"Holly"},{"family":"Turner","given":"Becky"}],"issued":{"date-parts":[["2013",6,1]]},"accessed":{"date-parts":[["2016",4,7]]}},"label":"page"},{"id":1083,"uris":["http://zotero.org/users/local/a8HRoHEw/items/3VTEJV2H"],"uri":["http://zotero.org/users/local/a8HRoHEw/items/3VTEJV2H"],"itemData":{"id":1083,"type":"paper-conference","title":"Effective Propagation of HPAM Solutions Through the Tambaredjo Field During a Polymer Flood","publisher":"Society of Petroleum Engineers","source":"www.onepetro.org","event":"SPE International Symposium on Oilfield Chemistry","abstract":"Abstract Two new methods were developed for anaerobically sampling polymer solutions from production wells in the Sarah Maria polymer flood pilot project in Suriname. Whereas previous methods indicated severe polymer degradation, the improved method","URL":"https://www.onepetro.org/conference-paper/SPE-164121-MS?sort=&amp;start=0&amp;q=164121+&amp;from_year=&amp;peer_reviewed=&amp;published_between=&amp;fromSearchResults=true&amp;to_year=&amp;rows=10#","DOI":"10.2118/164121-MS","ISBN":"978-1-61399-231-9","note":"00000","language":"english","author":[{"family":"Manichand","given":"Renuka Natalie"},{"family":"Let","given":"Moe Soe"},{"family":"Priscilla","given":"Kathleen"},{"family":"Seright","given":"Randall Scott"},{"family":"Quillien","given":"Bernard"},{"family":"Gil","given":"Ludwig"}],"issued":{"date-parts":[["2013",4,8]]},"accessed":{"date-parts":[["2016",4,5]]}},"label":"page"},{"id":1230,"uris":["http://zotero.org/users/local/a8HRoHEw/items/E2GIEKK6"],"uri":["http://zotero.org/users/local/a8HRoHEw/items/E2GIEKK6"],"itemData":{"id":1230,"type":"paper-conference","title":"Chemical EOR Produced Water Management at Malay Basin Field","publisher":"Offshore Technology Conference","source":"www.onepetro.org","event":"Offshore Technology Conference-Asia","abstract":"This paper examines the requirements, mechanisms and mitigation options for management of produced water from chemical EOR field. As the application of Chemical EOR at Angsi field, the produced water is expected to contain some levels of injected ch","URL":"https://www.onepetro.org/conference-paper/OTC-24804-MS","DOI":"10.4043/24804-MS","ISBN":"978-1-61399-312-5","note":"00002","language":"english","author":[{"family":"Najamudin","given":"Khairul Ezani"},{"family":"Halim","given":"Nor Hadhirah"},{"family":"Salleh","given":"Intan Khalida"},{"family":"Chai Ching Hsia","given":"Ivy"},{"family":"Yusof","given":"M. Yusri"},{"family":"Sedaralit","given":"M. Faizal"}],"issued":{"date-parts":[["2014",3,25]]},"accessed":{"date-parts":[["2016",4,7]]}},"label":"page"},{"id":1051,"uris":["http://zotero.org/users/local/a8HRoHEw/items/JVF8ME4R"],"uri":["http://zotero.org/users/local/a8HRoHEw/items/JVF8ME4R"],"itemData":{"id":1051,"type":"article-journal","title":"Literature review of implemented polymer field projects","container-title":"Journal of Petroleum Science and Engineering","page":"761-775","volume":"122","source":"ScienceDirect","abstract":"Polymer flooding is a mature enhanced oil recovery (EOR) technology applied in field projects as early as the late 1950s. There exists extensive amount of experience, know-how and learning related to field implementation of polymer with respect to logistics, engineering design, reservoir properties and monitoring &amp;amp; surveillance in the literature. The aims of this paper are twofold. It is firstly to compile an up-to-date data base for implemented pilot/field polymer injection projects reported in the literature over the last 50 years. Based on the compiled data qualitative information and statistics are presented regarding differences between projects being classified as technical successes compared to the discouraging cases reported. Secondly, to assure that that planning and implementation of upcoming polymer projects can leverage on the large amount of experience and lessons learned built up in the industry over the years.\n\n40 of the reported polymer projects were classified as successes and 6 were assessed discouraging. 46 projects have been performed in the U.S.A. (64 %) followed by 6 in Canada and P.R. China (8 %), 4 in Germany (5.6 %), etc. 66 projects were implemented onshore and only 6 offshore. HPAM was used as polymer in 92 % of the cases and the rest were using biopolymer (1 projects used a hydrophobic associative polymer). Data analysis reveals that 4 of the discouraging projects experienced significant drop in injectivity during the flood. The projects using emulsion-based synthetic polymers had more challenges related to injectivity compared to the cases using the powder type synthetic polymers. 3 of the discouraging cases injected only 17 % pore volume (PV) compared to 34 % PV slug size for the successful projects. Average permeability in the successful projects was 563 mD vs. only 112 mD in the discouraging cases. The success rate for projects implementing polymer injection in secondary mode was higher than when injecting polymer in tertiary mode. No major differences could be identified between successful and discouraging projects with respect to polymer concentration, resistance factor, residual resistance factor, polymer </w:instrText>
      </w:r>
      <w:r w:rsidR="000D7860" w:rsidRPr="000D7860">
        <w:rPr>
          <w:lang w:val="nb-NO"/>
        </w:rPr>
        <w:instrText xml:space="preserve">retention, well spacing, formation temperature and oil viscosity. The number of challenges and issues observed in the production wells due to polymer breakthrough and production was in general low and mostly related to increased tendency for corrosion and formation of emulsions in the production system.","URL":"http://www.sciencedirect.com/science/article/pii/S0920410514002733","DOI":"10.1016/j.petrol.2014.08.024","ISSN":"0920-4105","note":"00010","journalAbbreviation":"Journal of Petroleum Science and Engineering","author":[{"family":"Standnes","given":"Dag Chun"},{"family":"Skjevrak","given":"Ingun"}],"issued":{"date-parts":[["2014",10]]},"accessed":{"date-parts":[["2016",4,5]]}},"label":"page"},{"id":2444,"uris":["http://zotero.org/users/local/a8HRoHEw/items/H72DRZ7K"],"uri":["http://zotero.org/users/local/a8HRoHEw/items/H72DRZ7K"],"itemData":{"id":2444,"type":"article","title":"Søknad om tillatelse etter forurensningsloven - drift av polymerpilot Johan Sverdrup-feltet - Miljødirektoratet","publisher":"Miljødirektoratet","URL":"http://www.miljodirektoratet.no/Global/dokumenter/horinger/Petroleum/S%C3%B8knad%20om%20tillatelse%20etter%20forurensningsloven%20-%20drift%20av%20polymerpilot%20-%20Johan%20Sverdrup%20-%20Statoil%20Petroleum%20AS.pdf?epslanguage=no","note":"00000","language":"No","author":[{"family":"Statoil","given":""}],"issued":{"date-parts":[["2017"]]}},"label":"page"}],"schema":"https://github.com/citation-style-language/schema/raw/master/csl-citation.json"} </w:instrText>
      </w:r>
      <w:r w:rsidR="00707D2E">
        <w:fldChar w:fldCharType="separate"/>
      </w:r>
      <w:r w:rsidR="000D7860" w:rsidRPr="000D7860">
        <w:rPr>
          <w:rFonts w:ascii="Calibri" w:hAnsi="Calibri"/>
          <w:lang w:val="nb-NO"/>
        </w:rPr>
        <w:t>(Boysen et al., 2013; Manichand et al., 2013; Najamudin et al., 2014; Standnes and Skjevrak, 2014; Statoil, 2017)</w:t>
      </w:r>
      <w:r w:rsidR="00707D2E">
        <w:fldChar w:fldCharType="end"/>
      </w:r>
      <w:r w:rsidR="00707D2E" w:rsidRPr="00E72332">
        <w:rPr>
          <w:lang w:val="nb-NO"/>
        </w:rPr>
        <w:t>.</w:t>
      </w:r>
      <w:r w:rsidR="00EF706C">
        <w:rPr>
          <w:lang w:val="nb-NO"/>
        </w:rPr>
        <w:t xml:space="preserve"> </w:t>
      </w:r>
    </w:p>
    <w:p w14:paraId="5B5CBB37" w14:textId="5B6FED61" w:rsidR="00EF706C" w:rsidRDefault="00EF706C" w:rsidP="00EF706C">
      <w:pPr>
        <w:jc w:val="both"/>
      </w:pPr>
      <w:r>
        <w:t>V</w:t>
      </w:r>
      <w:r w:rsidRPr="00CE357C">
        <w:t xml:space="preserve">ariations of linear partially hydrolyzed polyacrylamides (HPAM) </w:t>
      </w:r>
      <w:r>
        <w:t xml:space="preserve">in the </w:t>
      </w:r>
      <w:proofErr w:type="spellStart"/>
      <w:r>
        <w:t>MDa</w:t>
      </w:r>
      <w:proofErr w:type="spellEnd"/>
      <w:r>
        <w:t xml:space="preserve"> range </w:t>
      </w:r>
      <w:r w:rsidR="00025F70">
        <w:t>are</w:t>
      </w:r>
      <w:r>
        <w:t xml:space="preserve"> preferred. Besides acrylic acid </w:t>
      </w:r>
      <w:r w:rsidR="000D7860">
        <w:t xml:space="preserve">(AC) </w:t>
      </w:r>
      <w:r>
        <w:t>and acrylamide</w:t>
      </w:r>
      <w:r w:rsidR="000D7860">
        <w:t xml:space="preserve"> (AM)</w:t>
      </w:r>
      <w:r>
        <w:t>, other moieties like 2-acrylamide-2-methylpropanesulphonic acid</w:t>
      </w:r>
      <w:r w:rsidR="000D7860">
        <w:t xml:space="preserve"> (AMPS)</w:t>
      </w:r>
      <w:r w:rsidR="00025F70">
        <w:t>,</w:t>
      </w:r>
      <w:r>
        <w:t xml:space="preserve"> </w:t>
      </w:r>
      <w:del w:id="19" w:author="Roald Kommedal" w:date="2020-12-08T08:18:00Z">
        <w:r w:rsidDel="000B101B">
          <w:delText xml:space="preserve">among other options, </w:delText>
        </w:r>
      </w:del>
      <w:r>
        <w:t xml:space="preserve">are </w:t>
      </w:r>
      <w:r w:rsidR="00D735FD">
        <w:t xml:space="preserve">often </w:t>
      </w:r>
      <w:r>
        <w:t xml:space="preserve">included </w:t>
      </w:r>
      <w:r w:rsidR="00D735FD">
        <w:t>to</w:t>
      </w:r>
      <w:r>
        <w:t xml:space="preserve"> </w:t>
      </w:r>
      <w:r w:rsidR="00F640C3">
        <w:t xml:space="preserve">add functionality or </w:t>
      </w:r>
      <w:r>
        <w:t>improv</w:t>
      </w:r>
      <w:r w:rsidR="00D735FD">
        <w:t xml:space="preserve">e </w:t>
      </w:r>
      <w:r>
        <w:t xml:space="preserve">chemical stability </w:t>
      </w:r>
      <w:r w:rsidRPr="00CE357C">
        <w:fldChar w:fldCharType="begin"/>
      </w:r>
      <w:r>
        <w:instrText xml:space="preserve"> ADDIN ZOTERO_ITEM CSL_CITATION {"citationID":"K7AmsSSy","properties":{"formattedCitation":"(Thomas et al., 2012; Wever et al., 2011)","plainCitation":"(Thomas et al., 2012; Wever et al., 2011)"},"citationItems":[{"id":853,"uris":["http://zotero.org/users/local/a8HRoHEw/items/3QPW4S2I"],"uri":["http://zotero.org/users/local/a8HRoHEw/items/3QPW4S2I"],"itemData":{"id":853,"type":"article-journal","title":"Some Key Features to Consider When Studying Acrylamide-Based Polymers for Chemical Enhanced Oil Recovery","container-title":"Oil &amp; Gas Science and Technology – Revue d’IFP Energies nouvelles","page":"887-902","volume":"67","issue":"6","source":"CrossRef","URL":"http://ogst.ifpenergiesnouvelles.fr/10.2516/ogst/2012065","DOI":"10.2516/ogst/2012065","ISSN":"1294-4475, 1953-8189","note":"00021","author":[{"family":"Thomas","given":"A."},{"family":"Gaillard","given":"N."},{"family":"Favero","given":"C."}],"issued":{"date-parts":[["2012",11]]},"accessed":{"date-parts":[["2016",3,17]]}},"label":"page"},{"id":297,"uris":["http://zotero.org/users/local/a8HRoHEw/items/8GV5FNNM"],"uri":["http://zotero.org/users/local/a8HRoHEw/items/8GV5FNNM"],"itemData":{"id":297,"type":"article-journal","title":"Polymers for enhanced oil recovery: a paradigm for structure–property relationship in aqueous solution","container-title":"Progress in Polymer Science","page":"1558-1628","volume":"36","issue":"11","URL":"http://ac.els-cdn.com/S0079670011000682/1-s2.0-S0079670011000682-main.pdf?_tid=de026208-7be3-11e5-8092-00000aab0f6c&amp;acdnat=1445865611_913847968e67f6008a7ca4ffe1589e2b","ISSN":"0079-6700","note":"00168","shortTitle":"Polymers for enhanced oil recovery: a paradigm for structure–property relationship in aqueous solution","author":[{"family":"Wever","given":"DAZ"},{"family":"Picchioni","given":"F"},{"family":"Broekhuis","given":"AA"}],"issued":{"date-parts":[["2011"]]}},"label":"page"}],"schema":"https://github.com/citation-style-language/schema/raw/master/csl-citation.json"} </w:instrText>
      </w:r>
      <w:r w:rsidRPr="00CE357C">
        <w:fldChar w:fldCharType="separate"/>
      </w:r>
      <w:r w:rsidRPr="002137D8">
        <w:rPr>
          <w:rFonts w:ascii="Calibri" w:hAnsi="Calibri"/>
        </w:rPr>
        <w:t>(Thomas et al., 2012; Wever et al., 2011)</w:t>
      </w:r>
      <w:r w:rsidRPr="00CE357C">
        <w:fldChar w:fldCharType="end"/>
      </w:r>
      <w:r>
        <w:t xml:space="preserve">. </w:t>
      </w:r>
    </w:p>
    <w:p w14:paraId="0F870D1E" w14:textId="160A81FE" w:rsidR="00E72332" w:rsidRDefault="00025F70" w:rsidP="002B12A5">
      <w:pPr>
        <w:jc w:val="both"/>
      </w:pPr>
      <w:r>
        <w:t>While n</w:t>
      </w:r>
      <w:r w:rsidR="00083C17">
        <w:t xml:space="preserve">anomaterials in the environment has attracted much interest over the last decades </w:t>
      </w:r>
      <w:r w:rsidR="00083C17">
        <w:fldChar w:fldCharType="begin"/>
      </w:r>
      <w:r w:rsidR="001D7F6F">
        <w:instrText xml:space="preserve"> ADDIN ZOTERO_ITEM CSL_CITATION {"citationID":"YyZXYIXu","properties":{"formattedCitation":"{\\rtf (Farr\\uc0\\u233{} et al., 2009; Howard, 2010)}","plainCitation":"(Farré et al., 2009; Howard, 2010)"},"citationItems":[{"id":2336,"uris":["http://zotero.org/users/local/a8HRoHEw/items/2DTC3KM6"],"uri":["http://zotero.org/users/local/a8HRoHEw/items/2DTC3KM6"],"itemData":{"id":2336,"type":"article-journal","title":"Ecotoxicity and analysis of nanomaterials in the aquatic environment","container-title":"Analytical and Bioanalytical Chemistry","page":"81-95","volume":"393","issue":"1","source":"CrossRef","URL":"http://link.springer.com/10.1007/s00216-008-2458-1","DOI":"10.1007/s00216-008-2458-1","ISSN":"1618-2642, 1618-2650","note":"00405","language":"en","author":[{"family":"Farré","given":"Marinella"},{"family":"Gajda-Schrantz","given":"Krisztina"},{"family":"Kantiani","given":"Lina"},{"family":"Barceló","given":"Damià"}],"issued":{"date-parts":[["2009",1]]},"accessed":{"date-parts":[["2018",2,26]]}},"label":"page"},{"id":1557,"uris":["http://zotero.org/users/local/a8HRoHEw/items/JCQJHQI9"],"uri":["http://zotero.org/users/local/a8HRoHEw/items/JCQJHQI9"],"itemData":{"id":1557,"type":"article-journal","title":"On the challenge of quantifying man-made nanoparticles in the aquatic environment","container-title":"J. Environ. Monit.","page":"135-142","volume":"12","issue":"1","source":"CrossRef","URL":"http://xlink.rsc.org/?DOI=B913681A","DOI":"10.1039/B913681A","ISSN":"1464-0325, 1464-0333","note":"00069","language":"en","author":[{"family":"Howard","given":"Alan G."}],"issued":{"date-parts":[["2010"]]},"accessed":{"date-parts":[["2016",9,19]]}},"label":"page"}],"schema":"https://github.com/citation-style-language/schema/raw/master/csl-citation.json"} </w:instrText>
      </w:r>
      <w:r w:rsidR="00083C17">
        <w:fldChar w:fldCharType="separate"/>
      </w:r>
      <w:r w:rsidR="001D7F6F" w:rsidRPr="001D7F6F">
        <w:rPr>
          <w:rFonts w:ascii="Calibri" w:hAnsi="Calibri" w:cs="Times New Roman"/>
          <w:szCs w:val="24"/>
        </w:rPr>
        <w:t>(Farré et al., 2009; Howard, 2010)</w:t>
      </w:r>
      <w:r w:rsidR="00083C17">
        <w:fldChar w:fldCharType="end"/>
      </w:r>
      <w:ins w:id="20" w:author="Roald Kommedal" w:date="2020-12-08T08:18:00Z">
        <w:r w:rsidR="000B101B">
          <w:t>,</w:t>
        </w:r>
      </w:ins>
      <w:del w:id="21" w:author="Roald Kommedal" w:date="2020-12-08T08:18:00Z">
        <w:r w:rsidR="00083C17" w:rsidDel="000B101B">
          <w:delText>.</w:delText>
        </w:r>
      </w:del>
      <w:r w:rsidR="001D7F6F">
        <w:t xml:space="preserve"> </w:t>
      </w:r>
      <w:ins w:id="22" w:author="Roald Kommedal" w:date="2020-12-08T08:18:00Z">
        <w:r w:rsidR="000B101B">
          <w:t>w</w:t>
        </w:r>
      </w:ins>
      <w:del w:id="23" w:author="Roald Kommedal" w:date="2020-12-08T08:18:00Z">
        <w:r w:rsidDel="000B101B">
          <w:delText>W</w:delText>
        </w:r>
      </w:del>
      <w:r w:rsidR="00707D2E">
        <w:t xml:space="preserve">ater soluble synthetic polymers </w:t>
      </w:r>
      <w:del w:id="24" w:author="Roald Kommedal" w:date="2020-12-08T08:18:00Z">
        <w:r w:rsidR="00083C17" w:rsidDel="000B101B">
          <w:delText>specifically</w:delText>
        </w:r>
        <w:r w:rsidR="004B2969" w:rsidDel="000B101B">
          <w:delText>,</w:delText>
        </w:r>
        <w:r w:rsidR="00083C17" w:rsidDel="000B101B">
          <w:delText xml:space="preserve"> </w:delText>
        </w:r>
      </w:del>
      <w:r>
        <w:t xml:space="preserve">have recently </w:t>
      </w:r>
      <w:r w:rsidR="004B2969">
        <w:t>begun to attract</w:t>
      </w:r>
      <w:r>
        <w:t xml:space="preserve"> attention as a</w:t>
      </w:r>
      <w:del w:id="25" w:author="Roald Kommedal" w:date="2020-12-08T08:19:00Z">
        <w:r w:rsidR="001633D3" w:rsidDel="000B101B">
          <w:delText>n</w:delText>
        </w:r>
      </w:del>
      <w:r w:rsidR="004B2969">
        <w:t xml:space="preserve"> potentially overlooked</w:t>
      </w:r>
      <w:r>
        <w:t xml:space="preserve"> class of</w:t>
      </w:r>
      <w:r w:rsidR="004B2969">
        <w:t xml:space="preserve"> </w:t>
      </w:r>
      <w:r>
        <w:t xml:space="preserve">pollutant in natural waters </w:t>
      </w:r>
      <w:r w:rsidR="00707D2E">
        <w:fldChar w:fldCharType="begin"/>
      </w:r>
      <w:r w:rsidR="00707D2E">
        <w:instrText xml:space="preserve"> ADDIN ZOTERO_ITEM CSL_CITATION {"citationID":"NaUmjyDd","properties":{"formattedCitation":"(Huppertsberg et al., 2020)","plainCitation":"(Huppertsberg et al., 2020)"},"citationItems":[{"id":3262,"uris":["http://zotero.org/users/local/a8HRoHEw/items/P4UTKRAF"],"uri":["http://zotero.org/users/local/a8HRoHEw/items/P4UTKRAF"],"itemData":{"id":3262,"type":"article-journal","title":"Making waves: Water-soluble polymers in the aquatic environment: An overlooked class of synthetic polymers?","container-title":"Water Research","page":"115931","volume":"181","source":"ScienceDirect","abstract":"Synthetic polymers have been one of the defining environmental topics of the last decade. Synthetic polymers in the environment are usually classified by their size. They encompass the widely discussed size fractions of macroplastic, microplastic, and nanoplastic. Water-soluble polymers (WSPs), however, are mostly absent in this discussion. In this paper, we argue that WSPs are produced in large quantities and have many applications that facilitate a discharge into the environment, where their fate and impact remain mostly unclear. We argue that there are yet no suitable analytical methods for the quantification of WSPs in environmental matrices and propose an analytical method that utilizes size exclusion chromatography - mass spectrometry to detect and potentially also quantify WSPs through specific fragments generated by in-source fragmentation. With the detection of polyethylene glycol in a wastewater treatment plant effluent and a surface water sample we provide a first prove of principle for the applicability of this novel analytical approach to WSPs. Ultimately, we conclude that WSPs are currently in a similar position as MP were in the advent of their investigation: We know of an environmental contamination but are uncertain of its extent and impact and still lack the tools to investigate them thoroughly.","URL":"http://www.sciencedirect.com/science/article/pii/S0043135420304681","DOI":"10.1016/j.watres.2020.115931","ISSN":"0043-1354","note":"00000","shortTitle":"Making waves","journalAbbreviation":"Water Research","author":[{"family":"Huppertsberg","given":"Sven"},{"family":"Zahn","given":"Daniel"},{"family":"Pauelsen","given":"Frances"},{"family":"Reemtsma","given":"Thorsten"},{"family":"Knepper","given":"Thomas P."}],"issued":{"date-parts":[["2020",8,15]]},"accessed":{"date-parts":[["2020",7,10]]}}}],"schema":"https://github.com/citation-style-language/schema/raw/master/csl-citation.json"} </w:instrText>
      </w:r>
      <w:r w:rsidR="00707D2E">
        <w:fldChar w:fldCharType="separate"/>
      </w:r>
      <w:r w:rsidR="00707D2E" w:rsidRPr="00103E76">
        <w:rPr>
          <w:rFonts w:ascii="Calibri" w:hAnsi="Calibri"/>
        </w:rPr>
        <w:t>(Huppertsberg et al., 2020)</w:t>
      </w:r>
      <w:r w:rsidR="00707D2E">
        <w:fldChar w:fldCharType="end"/>
      </w:r>
      <w:r w:rsidR="00707D2E">
        <w:t xml:space="preserve">. </w:t>
      </w:r>
      <w:del w:id="26" w:author="Roald Kommedal" w:date="2020-12-08T08:20:00Z">
        <w:r w:rsidR="004B2969" w:rsidDel="000B101B">
          <w:delText>For this reason,</w:delText>
        </w:r>
      </w:del>
      <w:ins w:id="27" w:author="Roald Kommedal" w:date="2020-12-08T08:20:00Z">
        <w:r w:rsidR="000B101B">
          <w:t xml:space="preserve"> At regulator level this is reflected by </w:t>
        </w:r>
      </w:ins>
      <w:del w:id="28" w:author="Roald Kommedal" w:date="2020-12-08T08:20:00Z">
        <w:r w:rsidR="004B2969" w:rsidDel="000B101B">
          <w:delText xml:space="preserve"> </w:delText>
        </w:r>
      </w:del>
      <w:r w:rsidR="004B2969">
        <w:t>t</w:t>
      </w:r>
      <w:r w:rsidR="00707D2E">
        <w:t>he Norwegian environment agency</w:t>
      </w:r>
      <w:ins w:id="29" w:author="Roald Kommedal" w:date="2020-12-08T08:21:00Z">
        <w:r w:rsidR="000B101B">
          <w:t xml:space="preserve">’s </w:t>
        </w:r>
      </w:ins>
      <w:del w:id="30" w:author="Roald Kommedal" w:date="2020-12-08T08:21:00Z">
        <w:r w:rsidR="00707D2E" w:rsidDel="000B101B">
          <w:delText xml:space="preserve"> is calling</w:delText>
        </w:r>
      </w:del>
      <w:ins w:id="31" w:author="Roald Kommedal" w:date="2020-12-08T08:21:00Z">
        <w:r w:rsidR="000B101B">
          <w:t xml:space="preserve"> call</w:t>
        </w:r>
      </w:ins>
      <w:r w:rsidR="00707D2E">
        <w:t xml:space="preserve"> for more knowledge to make well-informed decisions about polymer flooding </w:t>
      </w:r>
      <w:r w:rsidR="00707D2E">
        <w:fldChar w:fldCharType="begin"/>
      </w:r>
      <w:r w:rsidR="000F3E35">
        <w:instrText xml:space="preserve"> ADDIN ZOTERO_ITEM CSL_CITATION {"citationID":"vLehMs1g","properties":{"formattedCitation":"(Olje-og energidepartementet, 2018; Spildo et al., 2012)","plainCitation":"(Olje-og energidepartementet, 2018; Spildo et al., 2012)"},"citationItems":[{"id":3327,"uris":["http://zotero.org/users/local/a8HRoHEw/items/ZWA836WJ"],"uri":["http://zotero.org/users/local/a8HRoHEw/items/ZWA836WJ"],"itemData":{"id":3327,"type":"webpage","title":"Prop. 41 S (2018–2019)","container-title":"Regjeringen.no","genre":"Proposisjon","abstract":"Regjeringen.no skal gi befolkningen innsikt i regjeringens og departementenes arbeid og skape engasjement i demokratiske prosesser.","URL":"https://www.regjeringen.no/no/dokumenter/prop.-41-s-20182019/id2622400/","note":"00000","language":"no","author":[{"literal":"Olje-og energidepartementet"}],"issued":{"date-parts":[["2018",12,14]]},"accessed":{"date-parts":[["2020",9,22]]}},"label":"page"},{"id":1867,"uris":["http://zotero.org/users/local/a8HRoHEw/items/87UQAKK6"],"uri":["http://zotero.org/users/local/a8HRoHEw/items/87UQAKK6"],"itemData":{"id":1867,"type":"report","title":"Assessment of Environmental Impact from EOR Chemicals for the Norwegian Continental Shelf","publisher":"FORCE.org","abstract":"FORCE is a co-operating forum for improved oil and gas recovery (IOGR) and improved exploration (IE) between oil and gas companies and authorities in Norway.","note":"00000","author":[{"family":"Spildo","given":"Kristine"},{"family":"Tweddale","given":"Adrian"},{"family":"Søndenå","given":"Erik"},{"family":"Guo","given":"Ying"},{"family":"Aas","given":"Nina"},{"family":"Karlsen","given":"Tor"},{"family":"Verlo","given":"Signe Berg"},{"family":"Olsen","given":"Martin"}],"issued":{"date-parts":[["2012"]]}},"label":"page"}],"schema":"https://github.com/citation-style-language/schema/raw/master/csl-citation.json"} </w:instrText>
      </w:r>
      <w:r w:rsidR="00707D2E">
        <w:fldChar w:fldCharType="separate"/>
      </w:r>
      <w:r w:rsidR="000F3E35" w:rsidRPr="000F3E35">
        <w:rPr>
          <w:rFonts w:ascii="Calibri" w:hAnsi="Calibri"/>
        </w:rPr>
        <w:t>(Olje-og energidepartementet, 2018; Spildo et al., 2012)</w:t>
      </w:r>
      <w:r w:rsidR="00707D2E">
        <w:fldChar w:fldCharType="end"/>
      </w:r>
      <w:ins w:id="32" w:author="Roald Kommedal" w:date="2020-12-08T08:21:00Z">
        <w:r w:rsidR="000B101B">
          <w:t xml:space="preserve"> also requested by </w:t>
        </w:r>
      </w:ins>
      <w:del w:id="33" w:author="Roald Kommedal" w:date="2020-12-08T08:21:00Z">
        <w:r w:rsidR="00707D2E" w:rsidDel="000B101B">
          <w:delText>.</w:delText>
        </w:r>
        <w:r w:rsidR="000F3E35" w:rsidDel="000B101B">
          <w:delText xml:space="preserve"> So does</w:delText>
        </w:r>
      </w:del>
      <w:r w:rsidR="000F3E35">
        <w:t xml:space="preserve"> the British </w:t>
      </w:r>
      <w:r w:rsidR="000F3E35">
        <w:fldChar w:fldCharType="begin"/>
      </w:r>
      <w:r w:rsidR="000F3E35">
        <w:instrText xml:space="preserve"> ADDIN ZOTERO_ITEM CSL_CITATION {"citationID":"51NU82lV","properties":{"formattedCitation":"(Oil and Gas Authority, 2017)","plainCitation":"(Oil and Gas Authority, 2017)"},"citationItems":[{"id":2449,"uris":["http://zotero.org/users/local/a8HRoHEw/items/J6BJA3KB"],"uri":["http://zotero.org/users/local/a8HRoHEw/items/J6BJA3KB"],"itemData":{"id":2449,"type":"report","title":"Polymer Enhanced Oil Recovery - Industry lessons learned","URL":"https://www.ogauthority.co.uk/news-publications/publications/2017/polymer-enhanced-oil-recovery-industry-lessons-learned/","note":"00000","author":[{"literal":"Oil and Gas Authority"}],"issued":{"date-parts":[["2017"]]},"accessed":{"date-parts":[["2018",7,10]]}}}],"schema":"https://github.com/citation-style-language/schema/raw/master/csl-citation.json"} </w:instrText>
      </w:r>
      <w:r w:rsidR="000F3E35">
        <w:fldChar w:fldCharType="separate"/>
      </w:r>
      <w:r w:rsidR="000F3E35" w:rsidRPr="000F3E35">
        <w:rPr>
          <w:rFonts w:ascii="Calibri" w:hAnsi="Calibri"/>
        </w:rPr>
        <w:t>(Oil and Gas Authority, 2017)</w:t>
      </w:r>
      <w:r w:rsidR="000F3E35">
        <w:fldChar w:fldCharType="end"/>
      </w:r>
      <w:r w:rsidR="000F3E35">
        <w:t xml:space="preserve">. </w:t>
      </w:r>
      <w:commentRangeStart w:id="34"/>
      <w:r w:rsidR="00147687">
        <w:t>Nonetheless, t</w:t>
      </w:r>
      <w:r w:rsidR="009A5ABF">
        <w:t>he practice continue in other jurisdictions</w:t>
      </w:r>
      <w:r w:rsidR="00707D2E">
        <w:t xml:space="preserve"> </w:t>
      </w:r>
      <w:r w:rsidR="002A61B1">
        <w:t>while</w:t>
      </w:r>
      <w:r w:rsidR="00707D2E">
        <w:t xml:space="preserve"> s</w:t>
      </w:r>
      <w:r w:rsidR="009A5ABF">
        <w:t>imilar polymers are enjoying widespread use in other</w:t>
      </w:r>
      <w:r w:rsidR="000D7860">
        <w:t xml:space="preserve"> industries</w:t>
      </w:r>
      <w:r w:rsidR="00D246D1">
        <w:t>, although not without controversy</w:t>
      </w:r>
      <w:r w:rsidR="009A5ABF">
        <w:t xml:space="preserve"> </w:t>
      </w:r>
      <w:commentRangeEnd w:id="34"/>
      <w:r w:rsidR="000B101B">
        <w:rPr>
          <w:rStyle w:val="Merknadsreferanse"/>
        </w:rPr>
        <w:commentReference w:id="34"/>
      </w:r>
      <w:r w:rsidR="009A5ABF">
        <w:fldChar w:fldCharType="begin"/>
      </w:r>
      <w:r w:rsidR="004B2969">
        <w:instrText xml:space="preserve"> ADDIN ZOTERO_ITEM CSL_CITATION {"citationID":"sUftBqhp","properties":{"formattedCitation":"(Guezennec et al., 2014; Standnes and Skjevrak, 2014; Xiong et al., 2018)","plainCitation":"(Guezennec et al., 2014; Standnes and Skjevrak, 2014; Xiong et al., 2018)"},"citationItems":[{"id":453,"uris":["http://zotero.org/users/local/a8HRoHEw/items/R9XKR6A3"],"uri":["http://zotero.org/users/local/a8HRoHEw/items/R9XKR6A3"],"itemData":{"id":453,"type":"article-journal","title":"Transfer and degradation of polyacrylamide-based flocculants in hydrosystems: a review","container-title":"Environmental Science and Pollution Research","page":"6390-6406","volume":"22","issue":"9","source":"link.springer.com","abstract":"The aim of this review was to summarize information and scientific data from the literature dedicated to the fate of polyacrylamide (PAM)-based flocculants in hydrosystems. Flocculants, usually composed of PAMs, are widely used in several industrial fields, particularly in minerals extraction, to enhance solid/liquid separation in water containing suspended matter. These polymers can contain residual monomer of acrylamide (AMD), which is known to be a toxic compound. This review focuses on the mechanisms of transfer and degradation, which can affect both PAM and residual AMD, with a special attention given to the potential release of AMD during PAM degradation. Due to the ability of PAM to adsorb onto mineral particles, its transport in surface water, groundwater, and soils is rather limited and restricted to specific conditions. PAM can also be a subject of biodegradation, photodegradation, and mechanical degradation, but most of the studies report slow degradation rates without AMD release. On the contrary, the adsorption of AMD onto particles is very low, which could favor its transfer in surface waters and groundwater. However, AMD transfer is likely to be limited by quick microbial degradation.","URL":"http://link.springer.com/article/10.1007/s11356-014-3556-6","DOI":"10.1007/s11356-014-3556-6","ISSN":"0944-1344, 1614-7499","note":"00001","shortTitle":"Transfer and degradation of polyacrylamide-based flocculants in hydrosystems","journalAbbreviation":"Environ Sci Pollut Res","language":"en","author":[{"family":"Guezennec","given":"A. G."},{"family":"Michel","given":"C."},{"family":"Bru","given":"K."},{"family":"Touze","given":"S."},{"family":"Desroche","given":"N."},{"family":"Mnif","given":"I."},{"family":"Motelica-Heino","given":"M."}],"issued":{"date-parts":[["2014",9,26]]},"accessed":{"date-parts":[["2015",10,29]]}},"label":"page"},{"id":1051,"uris":["http://zotero.org/users/local/a8HRoHEw/items/JVF8ME4R"],"uri":["http://zotero.org/users/local/a8HRoHEw/items/JVF8ME4R"],"itemData":{"id":1051,"type":"article-journal","title":"Literature review of implemented polymer field projects","container-title":"Journal of Petroleum Science and Engineering","page":"761-775","volume":"122","source":"ScienceDirect","abstract":"Polymer flooding is a mature enhanced oil recovery (EOR) technology applied in field projects as early as the late 1950s. There exists extensive amount of experience, know-how and learning related to field implementation of polymer with respect to logistics, engineering design, reservoir properties and monitoring &amp;amp; surveillance in the literature. The aims of this paper are twofold. It is firstly to compile an up-to-date data base for implemented pilot/field polymer injection projects reported in the literature over the last 50 years. Based on the compiled data qualitative information and statistics are presented regarding differences between projects being classified as technical successes compared to the discouraging cases reported. Secondly, to assure that that planning and implementation of upcoming polymer projects can leverage on the large amount of experience and lessons learned built up in the industry over the years.\n\n40 of the reported polymer projects were classified as successes and 6 were assessed discouraging. 46 projects have been performed in the U.S.A. (64 %) followed by 6 in Canada and P.R. China (8 %), 4 in Germany (5.6 %), etc. 66 projects were implemented onshore and only 6 offshore. HPAM was used as polymer in 92 % of the cases and the rest were using biopolymer (1 projects used a hydrophobic associative polymer). Data analysis reveals that 4 of the discouraging projects experienced significant drop in injectivity during the flood. The projects using emulsion-based synthetic polymers had more challenges related to injectivity compared to the cases using the powder type synthetic polymers. 3 of the discouraging cases injected only 17 % pore volume (PV) compared to 34 % PV slug size for the successful projects. Average permeability in the successful projects was 563 mD vs. only 112 mD in the discouraging cases. The success rate for projects implementing polymer injection in secondary mode was higher than when injecting polymer in tertiary mode. No major differences could be identified between successful and discouraging projects with respect to polymer concentration, resistance factor, residual resistance factor, polymer retention, well spacing, formation temperature and oil viscosity. The number of challenges and issues observed in the production wells due to polymer breakthrough and production was in general low and mostly related to increased tendency for corrosion and formation of emulsions in the production system.","URL":"http://www.sciencedirect.com/science/article/pii/S0920410514002733","DOI":"10.1016/j.petrol.2014.08.024","ISSN":"0920-4105","note":"00010","journalAbbreviation":"Journal of Petroleum Science and Engineering","author":[{"family":"Standnes","given":"Dag Chun"},{"family":"Skjevrak","given":"Ingun"}],"issued":{"date-parts":[["2014",10]]},"accessed":{"date-parts":[["2016",4,5]]}},"label":"page"},{"id":2708,"uris":["http://zotero.org/users/local/a8HRoHEw/items/9UN3D764"],"uri":["http://zotero.org/users/local/a8HRoHEw/items/9UN3D764"],"itemData":{"id":2708,"type":"article-journal","title":"Polyacrylamide degradation and its implications in environmental systems","container-title":"npj Clean Water","page":"17","volume":"1","issue":"1","source":"www.nature.com","abstract":"High molecular weight (106–3 × 107 Da) polyacrylamide (PAM) is commonly used as a flocculant in water and wastewater treatment, as a soil conditioner, and as a viscosity modifier and friction reducer in both enhanced oil recovery and high volume hydraulic fracturing. These applications of PAM can result in significant environmental challenges, both in water management and in contamination of local water supplies after accidental spills. This paper provides a short review of current applications of high molecular weight PAM, including the potential for PAM degradation by chemical, mechanical, thermal, photolytic, and biological processes. Methods for treating wastewater containing partially degraded PAM are then discussed along with issues related to the potential toxicity and mobility of PAM in the environment after disposal or accidental release.","URL":"https://www.nature.com/articles/s41545-018-0016-8","DOI":"10.1038/s41545-018-0016-8","ISSN":"2059-7037","note":"00002","language":"en","author":[{"family":"Xiong","given":"Boya"},{"family":"Loss","given":"Rebeca Dettam"},{"family":"Shields","given":"Derrick"},{"family":"Pawlik","given":"Taylor"},{"family":"Hochreiter","given":"Richard"},{"family":"Zydney","given":"Andrew L."},{"family":"Kumar","given":"Manish"}],"issued":{"date-parts":[["2018",9,7]]},"accessed":{"date-parts":[["2019",3,18]]}},"label":"page"}],"schema":"https://github.com/citation-style-language/schema/raw/master/csl-citation.json"} </w:instrText>
      </w:r>
      <w:r w:rsidR="009A5ABF">
        <w:fldChar w:fldCharType="separate"/>
      </w:r>
      <w:r w:rsidR="004B2969" w:rsidRPr="004B2969">
        <w:rPr>
          <w:rFonts w:ascii="Calibri" w:hAnsi="Calibri"/>
        </w:rPr>
        <w:t>(Guezennec et al., 2014; Standnes and Skjevrak, 2014; Xiong et al., 2018)</w:t>
      </w:r>
      <w:r w:rsidR="009A5ABF">
        <w:fldChar w:fldCharType="end"/>
      </w:r>
      <w:r w:rsidR="009A5ABF">
        <w:t>.</w:t>
      </w:r>
      <w:r w:rsidR="002A61B1">
        <w:t xml:space="preserve"> </w:t>
      </w:r>
    </w:p>
    <w:p w14:paraId="4B0EED19" w14:textId="41910264" w:rsidR="00A43DA9" w:rsidRPr="003B1A52" w:rsidRDefault="00E72332" w:rsidP="002B12A5">
      <w:pPr>
        <w:jc w:val="both"/>
      </w:pPr>
      <w:r>
        <w:t>K</w:t>
      </w:r>
      <w:r w:rsidR="00707D2E">
        <w:t xml:space="preserve">ey </w:t>
      </w:r>
      <w:del w:id="35" w:author="Roald Kommedal" w:date="2020-12-08T08:27:00Z">
        <w:r w:rsidR="00707D2E" w:rsidDel="009871F0">
          <w:delText>question</w:delText>
        </w:r>
        <w:r w:rsidDel="009871F0">
          <w:delText>s that repeatedly arise</w:delText>
        </w:r>
      </w:del>
      <w:ins w:id="36" w:author="Roald Kommedal" w:date="2020-12-08T08:27:00Z">
        <w:r w:rsidR="009871F0">
          <w:t>environmental risk parameters</w:t>
        </w:r>
      </w:ins>
      <w:ins w:id="37" w:author="Roald Kommedal" w:date="2020-12-08T08:29:00Z">
        <w:r w:rsidR="009871F0">
          <w:t>, s</w:t>
        </w:r>
      </w:ins>
      <w:ins w:id="38" w:author="Roald Kommedal" w:date="2020-12-08T08:28:00Z">
        <w:r w:rsidR="009871F0">
          <w:t xml:space="preserve">uch as </w:t>
        </w:r>
      </w:ins>
      <w:del w:id="39" w:author="Roald Kommedal" w:date="2020-12-08T08:28:00Z">
        <w:r w:rsidDel="009871F0">
          <w:delText xml:space="preserve"> are </w:delText>
        </w:r>
      </w:del>
      <w:r>
        <w:t>longevity,</w:t>
      </w:r>
      <w:r w:rsidR="004135E3">
        <w:t xml:space="preserve"> ecological</w:t>
      </w:r>
      <w:r>
        <w:t xml:space="preserve"> impact, and ultimate </w:t>
      </w:r>
      <w:r w:rsidR="00147687">
        <w:t xml:space="preserve">environmental </w:t>
      </w:r>
      <w:r>
        <w:t>fate</w:t>
      </w:r>
      <w:ins w:id="40" w:author="Roald Kommedal" w:date="2020-12-08T08:28:00Z">
        <w:r w:rsidR="009871F0">
          <w:t xml:space="preserve">, are </w:t>
        </w:r>
      </w:ins>
      <w:ins w:id="41" w:author="Roald Kommedal" w:date="2020-12-08T08:29:00Z">
        <w:r w:rsidR="009871F0">
          <w:t>necessary for sound environmental management</w:t>
        </w:r>
      </w:ins>
      <w:r>
        <w:t xml:space="preserve">. Not only for the </w:t>
      </w:r>
      <w:r w:rsidR="00147687">
        <w:t>diverse range of</w:t>
      </w:r>
      <w:r>
        <w:t xml:space="preserve"> polymer configurations </w:t>
      </w:r>
      <w:r w:rsidR="00B6071A">
        <w:t>in</w:t>
      </w:r>
      <w:r>
        <w:t xml:space="preserve"> original products</w:t>
      </w:r>
      <w:r w:rsidR="00A3089D">
        <w:t xml:space="preserve"> </w:t>
      </w:r>
      <w:r w:rsidR="00A3089D">
        <w:fldChar w:fldCharType="begin"/>
      </w:r>
      <w:r w:rsidR="003B1A52">
        <w:instrText xml:space="preserve"> ADDIN ZOTERO_ITEM CSL_CITATION {"citationID":"EjWvlSgS","properties":{"formattedCitation":"(Gaillard et al., 2010; Wever et al., 2011)","plainCitation":"(Gaillard et al., 2010; Wever et al., 2011)"},"citationItems":[{"id":1029,"uris":["http://zotero.org/users/local/a8HRoHEw/items/6MCWQ9IQ"],"uri":["http://zotero.org/users/local/a8HRoHEw/items/6MCWQ9IQ"],"itemData":{"id":1029,"type":"paper-conference","title":"Improved Oil Recovery Using Thermally And Chemically Protected Compositions Based On Co- And Ter-Polymers Containing Acrylamide","publisher":"Society of Petroleum Engineers","source":"www.onepetro.org","event":"SPE Improved Oil Recovery Symposium","abstract":"Abstract The change in properties of several anionic polyacrylamides that were used in various EOR projects around the world is discussed. Due to mechanical, radical and/or thermal degradations reported, the molecular weight, anionicity and viscosit","URL":"https://www.onepetro.org/conference-paper/SPE-129756-MS","DOI":"10.2118/129756-MS","ISBN":"978-1-55563-289-2","note":"00015","language":"english","author":[{"family":"Gaillard","given":"Nicolas"},{"family":"Sanders","given":"Dorothy Belinda"},{"family":"Favero","given":"Cedrick"}],"issued":{"date-parts":[["2010",1,1]]},"accessed":{"date-parts":[["2016",4,4]]}},"label":"page"},{"id":297,"uris":["http://zotero.org/users/local/a8HRoHEw/items/8GV5FNNM"],"uri":["http://zotero.org/users/local/a8HRoHEw/items/8GV5FNNM"],"itemData":{"id":297,"type":"article-journal","title":"Polymers for enhanced oil recovery: a paradigm for structure–property relationship in aqueous solution","container-title":"Progress in Polymer Science","page":"1558-1628","volume":"36","issue":"11","URL":"http://ac.els-cdn.com/S0079670011000682/1-s2.0-S0079670011000682-main.pdf?_tid=de026208-7be3-11e5-8092-00000aab0f6c&amp;acdnat=1445865611_913847968e67f6008a7ca4ffe1589e2b","ISSN":"0079-6700","note":"00168","shortTitle":"Polymers for enhanced oil recovery: a paradigm for structure–property relationship in aqueous solution","author":[{"family":"Wever","given":"DAZ"},{"family":"Picchioni","given":"F"},{"family":"Broekhuis","given":"AA"}],"issued":{"date-parts":[["2011"]]}},"label":"page"}],"schema":"https://github.com/citation-style-language/schema/raw/master/csl-citation.json"} </w:instrText>
      </w:r>
      <w:r w:rsidR="00A3089D">
        <w:fldChar w:fldCharType="separate"/>
      </w:r>
      <w:r w:rsidR="003B1A52" w:rsidRPr="003B1A52">
        <w:rPr>
          <w:rFonts w:ascii="Calibri" w:hAnsi="Calibri"/>
        </w:rPr>
        <w:t>(Gaillard et al., 2010; Wever et al., 2011)</w:t>
      </w:r>
      <w:r w:rsidR="00A3089D">
        <w:fldChar w:fldCharType="end"/>
      </w:r>
      <w:r>
        <w:t xml:space="preserve">, but also for the countless number of </w:t>
      </w:r>
      <w:r w:rsidR="00147687">
        <w:t xml:space="preserve">possible </w:t>
      </w:r>
      <w:r>
        <w:t>degradation intermediates</w:t>
      </w:r>
      <w:r w:rsidR="006C3627">
        <w:t xml:space="preserve"> </w:t>
      </w:r>
      <w:r w:rsidR="006C3627">
        <w:fldChar w:fldCharType="begin"/>
      </w:r>
      <w:r w:rsidR="006C3627">
        <w:instrText xml:space="preserve"> ADDIN ZOTERO_ITEM CSL_CITATION {"citationID":"m9PSuKGP","properties":{"formattedCitation":"(Dale et al., 2015)","plainCitation":"(Dale et al., 2015)"},"citationItems":[{"id":2538,"uris":["http://zotero.org/users/local/a8HRoHEw/items/SFPM4AZN"],"uri":["http://zotero.org/users/local/a8HRoHEw/items/SFPM4AZN"],"itemData":{"id":2538,"type":"article-journal","title":"Modeling Nanomaterial Environmental Fate in Aquatic Systems","container-title":"Environmental Science &amp; Technology","page":"2587-2593","volume":"49","issue":"5","source":"ACS Publications","abstract":"Mathematical models improve our fundamental understanding of the environmental behavior, fate, and transport of engineered nanomaterials (NMs, chemical substances or materials roughly 1–100 nm in size) and facilitate risk assessment and management activities. Although today’s large-scale environmental fate models for NMs are a considerable improvement over early efforts, a gap still remains between the experimental research performed to date on the environmental fate of NMs and its incorporation into models. This article provides an introduction to the current state of the science in modeling the fate and behavior of NMs in aquatic environments. We address the strengths and weaknesses of existing fate models, identify the challenges facing researchers in developing and validating these models, and offer a perspective on how these challenges can be addressed through the combined efforts of modelers and experimentalists.","URL":"https://doi.org/10.1021/es505076w","DOI":"10.1021/es505076w","ISSN":"0013-936X","note":"00130","journalAbbreviation":"Environ. Sci. Technol.","author":[{"family":"Dale","given":"Amy L."},{"family":"Casman","given":"Elizabeth A."},{"family":"Lowry","given":"Gregory V."},{"family":"Lead","given":"Jamie R."},{"family":"Viparelli","given":"Enrica"},{"family":"Baalousha","given":"Mohammed"}],"issued":{"date-parts":[["2015",3,3]]},"accessed":{"date-parts":[["2018",9,11]]}}}],"schema":"https://github.com/citation-style-language/schema/raw/master/csl-citation.json"} </w:instrText>
      </w:r>
      <w:r w:rsidR="006C3627">
        <w:fldChar w:fldCharType="separate"/>
      </w:r>
      <w:r w:rsidR="006C3627" w:rsidRPr="006C3627">
        <w:rPr>
          <w:rFonts w:ascii="Calibri" w:hAnsi="Calibri"/>
        </w:rPr>
        <w:t>(Dale et al., 2015)</w:t>
      </w:r>
      <w:r w:rsidR="006C3627">
        <w:fldChar w:fldCharType="end"/>
      </w:r>
      <w:r>
        <w:t xml:space="preserve">. </w:t>
      </w:r>
      <w:r w:rsidR="000F3E35">
        <w:t>T</w:t>
      </w:r>
      <w:r w:rsidR="002A61B1">
        <w:t>o the best of our knowledge, little</w:t>
      </w:r>
      <w:r w:rsidR="00FE5B22">
        <w:t xml:space="preserve"> explicit</w:t>
      </w:r>
      <w:r w:rsidR="002A61B1">
        <w:t xml:space="preserve"> data, let alone good models, exist for predicting this</w:t>
      </w:r>
      <w:r w:rsidR="00FE5B22">
        <w:t xml:space="preserve"> </w:t>
      </w:r>
      <w:r w:rsidR="002A61B1">
        <w:t>in marine setting</w:t>
      </w:r>
      <w:r w:rsidR="00FE5B22">
        <w:t>s</w:t>
      </w:r>
      <w:r w:rsidR="00707D2E">
        <w:t xml:space="preserve"> </w:t>
      </w:r>
      <w:r w:rsidR="00707D2E">
        <w:fldChar w:fldCharType="begin"/>
      </w:r>
      <w:r w:rsidR="00FE5B22">
        <w:instrText xml:space="preserve"> ADDIN ZOTERO_ITEM CSL_CITATION {"citationID":"cDKrnTQv","properties":{"formattedCitation":"{\\rtf (Guezennec et al., 2014; Nyyss\\uc0\\u246{}l\\uc0\\u228{} and Ahlgren, 2019; Xiong et al., 2018)}","plainCitation":"(Guezennec et al., 2014; Nyyssölä and Ahlgren, 2019; Xiong et al., 2018)"},"citationItems":[{"id":453,"uris":["http://zotero.org/users/local/a8HRoHEw/items/R9XKR6A3"],"uri":["http://zotero.org/users/local/a8HRoHEw/items/R9XKR6A3"],"itemData":{"id":453,"type":"article-journal","title":"Transfer and degradation of polyacrylamide-based flocculants in hydrosystems: a review","container-title":"Environmental Science and Pollution Research","page":"6390-6406","volume":"22","issue":"9","source":"link.springer.com","abstract":"The aim of this review was to summarize information and scientific data from the literature dedicated to the fate of polyacrylamide (PAM)-based flocculants in hydrosystems. Flocculants, usually composed of PAMs, are widely used in several industrial fields, particularly in minerals extraction, to enhance solid/liquid separation in water containing suspended matter. These polymers can contain residual monomer of acrylamide (AMD), which is known to be a toxic compound. This review focuses on the mechanisms of transfer and degradation, which can affect both PAM and residual AMD, with a special attention given to the potential release of AMD during PAM degradation. Due to the ability of PAM to adsorb onto mineral particles, its transport in surface water, groundwater, and soils is rather limited and restricted to specific conditions. PAM can also be a subject of biodegradation, photodegradation, and mechanical degradation, but most of the studies report slow degradation rates without AMD release. On the contrary, the adsorption of AMD onto particles is very low, which could favor its transfer in surface waters and groundwater. However, AMD transfer is likely to be limited by quick microbial degradation.","URL":"http://link.springer.com/article/10.1007/s11356-014-3556-6","DOI":"10.1007/s11356-014-3556-6","ISSN":"0944-1344, 1614-7499","note":"00001","shortTitle":"Transfer and degradation of polyacrylamide-based flocculants in hydrosystems","journalAbbreviation":"Environ Sci Pollut Res","language":"en","author":[{"family":"Guezennec","given":"A. G."},{"family":"Michel","given":"C."},{"family":"Bru","given":"K."},{"family":"Touze","given":"S."},{"family":"Desroche","given":"N."},{"family":"Mnif","given":"I."},{"family":"Motelica-Heino","given":"M."}],"issued":{"date-parts":[["2014",9,26]]},"accessed":{"date-parts":[["2015",10,29]]}},"label":"page"},{"id":2769,"uris":["http://zotero.org/users/local/a8HRoHEw/items/DR7ADIR2"],"uri":["http://zotero.org/users/local/a8HRoHEw/items/DR7ADIR2"],"itemData":{"id":2769,"type":"article-journal","title":"Microbial degradation of polyacrylamide and the deamination product polyacrylate","container-title":"International Biodeterioration &amp; Biodegradation","page":"24-33","volume":"139","source":"Crossref","URL":"https://linkinghub.elsevier.com/retrieve/pii/S0964830518312617","DOI":"10.1016/j.ibiod.2019.02.005","ISSN":"09648305","note":"00000","language":"en","author":[{"family":"Nyyssölä","given":"Antti"},{"family":"Ahlgren","given":"Jonni"}],"issued":{"date-parts":[["2019",4]]},"accessed":{"date-parts":[["2019",4,2]]}},"label":"page"},{"id":2708,"uris":["http://zotero.org/users/local/a8HRoHEw/items/9UN3D764"],"uri":["http://zotero.org/users/local/a8HRoHEw/items/9UN3D764"],"itemData":{"id":2708,"type":"article-journal","title":"Polyacrylamide degradation and its implications in environmental systems","container-title":"npj Clean Water","page":"17","volume":"1","issue":"1","source":"www.nature.com","abstract":"High molecular weight (106–3 × 107 Da) polyacrylamide (PAM) is commonly used as a flocculant in water and wastewater treatment, as a soil conditioner, and as a viscosity modifier and friction reducer in both enhanced oil recovery and high volume hydraulic fracturing. These applications of PAM can result in significant environmental challenges, both in water management and in contamination of local water supplies after accidental spills. This paper provides a short review of current applications of high molecular weight PAM, including the potential for PAM degradation by chemical, mechanical, thermal, photolytic, and biological processes. Methods for treating wastewater containing partially degraded PAM are then discussed along with issues related to the potential toxicity and mobility of PAM in the environment after disposal or accidental release.","URL":"https://www.nature.com/articles/s41545-018-0016-8","DOI":"10.1038/s41545-018-0016-8","ISSN":"2059-7037","note":"00002","language":"en","author":[{"family":"Xiong","given":"Boya"},{"family":"Loss","given":"Rebeca Dettam"},{"family":"Shields","given":"Derrick"},{"family":"Pawlik","given":"Taylor"},{"family":"Hochreiter","given":"Richard"},{"family":"Zydney","given":"Andrew L."},{"family":"Kumar","given":"Manish"}],"issued":{"date-parts":[["2018",9,7]]},"accessed":{"date-parts":[["2019",3,18]]}},"label":"page"}],"schema":"https://github.com/citation-style-language/schema/raw/master/csl-citation.json"} </w:instrText>
      </w:r>
      <w:r w:rsidR="00707D2E">
        <w:fldChar w:fldCharType="separate"/>
      </w:r>
      <w:r w:rsidR="00FE5B22" w:rsidRPr="00FE5B22">
        <w:rPr>
          <w:rFonts w:ascii="Calibri" w:hAnsi="Calibri" w:cs="Times New Roman"/>
          <w:szCs w:val="24"/>
        </w:rPr>
        <w:t>(Guezennec et al., 2014; Nyyssölä and Ahlgren, 2019; Xiong et al., 2018)</w:t>
      </w:r>
      <w:r w:rsidR="00707D2E">
        <w:fldChar w:fldCharType="end"/>
      </w:r>
      <w:r w:rsidR="00707D2E" w:rsidRPr="003B1A52">
        <w:t xml:space="preserve">. </w:t>
      </w:r>
    </w:p>
    <w:p w14:paraId="16AAB093" w14:textId="57A35C0E" w:rsidR="00576C30" w:rsidRPr="00333C40" w:rsidRDefault="00A43DA9" w:rsidP="00A43DA9">
      <w:pPr>
        <w:spacing w:line="240" w:lineRule="auto"/>
        <w:jc w:val="both"/>
        <w:rPr>
          <w:color w:val="000000" w:themeColor="text1"/>
        </w:rPr>
      </w:pPr>
      <w:r>
        <w:t>Depolymerization, i.e. scission of the polymer</w:t>
      </w:r>
      <w:r w:rsidR="00AA20A3">
        <w:t>s</w:t>
      </w:r>
      <w:r>
        <w:t xml:space="preserve"> backbone, is known to occur </w:t>
      </w:r>
      <w:r w:rsidR="00AA20A3">
        <w:t xml:space="preserve">as a result of exposure to </w:t>
      </w:r>
      <w:r w:rsidRPr="00CE357C">
        <w:t xml:space="preserve">various physical and chemical </w:t>
      </w:r>
      <w:r w:rsidR="00AA20A3">
        <w:t xml:space="preserve">degrading </w:t>
      </w:r>
      <w:r w:rsidRPr="00CE357C">
        <w:t>factors</w:t>
      </w:r>
      <w:r w:rsidR="00B6071A">
        <w:t>,</w:t>
      </w:r>
      <w:r w:rsidR="000D7860">
        <w:t xml:space="preserve"> </w:t>
      </w:r>
      <w:commentRangeStart w:id="42"/>
      <w:r w:rsidR="00AA20A3">
        <w:t xml:space="preserve">in </w:t>
      </w:r>
      <w:r w:rsidR="000D7860">
        <w:t>particular</w:t>
      </w:r>
      <w:r w:rsidR="000D7860" w:rsidRPr="00CE357C">
        <w:t xml:space="preserve"> free radicals</w:t>
      </w:r>
      <w:r>
        <w:t xml:space="preserve"> </w:t>
      </w:r>
      <w:r w:rsidR="001633D3">
        <w:t xml:space="preserve">and ultraviolet radiation </w:t>
      </w:r>
      <w:commentRangeEnd w:id="42"/>
      <w:r w:rsidR="009871F0">
        <w:rPr>
          <w:rStyle w:val="Merknadsreferanse"/>
        </w:rPr>
        <w:commentReference w:id="42"/>
      </w:r>
      <w:r>
        <w:fldChar w:fldCharType="begin"/>
      </w:r>
      <w:r w:rsidR="003B1A52">
        <w:instrText xml:space="preserve"> ADDIN ZOTERO_ITEM CSL_CITATION {"citationID":"B8PIpcDG","properties":{"formattedCitation":"(Caulfield et al., 2002; Gaillard et al., 2010; Seright and Skjevrak, 2015)","plainCitation":"(Caulfield et al., 2002; Gaillard et al., 2010; Seright and Skjevrak, 2015)"},"citationItems":[{"id":38,"uris":["http://zotero.org/users/local/a8HRoHEw/items/T8U63JPU"],"uri":["http://zotero.org/users/local/a8HRoHEw/items/T8U63JPU"],"itemData":{"id":38,"type":"article-journal","title":"Some aspects of the properties and degradation of polyacrylamides","container-title":"Chemical reviews","page":"3067-3084","volume":"102","issue":"9","URL":"http://pubs.acs.org/doi/pdfplus/10.1021/cr010439p","ISSN":"0009-2665","shortTitle":"Some aspects of the properties and degradation of polyacrylamides","author":[{"family":"Caulfield","given":"Marcus J"},{"family":"Qiao","given":"Greg G"},{"family":"Solomon","given":"David H"}],"issued":{"date-parts":[["2002"]]}},"label":"page"},{"id":1029,"uris":["http://zotero.org/users/local/a8HRoHEw/items/6MCWQ9IQ"],"uri":["http://zotero.org/users/local/a8HRoHEw/items/6MCWQ9IQ"],"itemData":{"id":1029,"type":"paper-conference","title":"Improved Oil Recovery Using Thermally And Chemically Protected Compositions Based On Co- And Ter-Polymers Containing Acrylamide","publisher":"Society of Petroleum Engineers","source":"www.onepetro.org","event":"SPE Improved Oil Recovery Symposium","abstract":"Abstract The change in properties of several anionic polyacrylamides that were used in various EOR projects around the world is discussed. Due to mechanical, radical and/or thermal degradations reported, the molecular weight, anionicity and viscosit","URL":"https://www.onepetro.org/conference-paper/SPE-129756-MS","DOI":"10.2118/129756-MS","ISBN":"978-1-55563-289-2","note":"00015","language":"english","author":[{"family":"Gaillard","given":"Nicolas"},{"family":"Sanders","given":"Dorothy Belinda"},{"family":"Favero","given":"Cedrick"}],"issued":{"date-parts":[["2010",1,1]]},"accessed":{"date-parts":[["2016",4,4]]}},"label":"page"},{"id":1394,"uris":["http://zotero.org/users/local/a8HRoHEw/items/PGX63K7A"],"uri":["http://zotero.org/users/local/a8HRoHEw/items/PGX63K7A"],"itemData":{"id":1394,"type":"article-journal","title":"Effect of Dissolved Iron and Oxygen on Stability of Hydrolyzed Polyacrylamide Polymers","container-title":"SPE Journal","page":"433-441","volume":"20","issue":"03","source":"www.onepetro.org","abstract":"Summary This paper describes an experimental study of the stability of a hydrolized polyacrylamide (HPAM) polymer and an HPAM-2-acrylamido-tertbutylsulfonic acid (ATBS) terpolymer in the presence of varying initial levels of dissolved oxygen (0 to 8","URL":"https://www.onepetro.org/journal-paper/SPE-169030-PA","DOI":"10.2118/169030-PA","ISSN":"1086-055X","note":"00002","language":"english","author":[{"family":"Seright","given":"Randall"},{"family":"Skjevrak","given":"Ingun"}],"issued":{"date-parts":[["2015",6,1]]},"accessed":{"date-parts":[["2016",4,19]]}},"label":"page"}],"schema":"https://github.com/citation-style-language/schema/raw/master/csl-citation.json"} </w:instrText>
      </w:r>
      <w:r>
        <w:fldChar w:fldCharType="separate"/>
      </w:r>
      <w:r w:rsidR="003B1A52" w:rsidRPr="003B1A52">
        <w:rPr>
          <w:rFonts w:ascii="Calibri" w:hAnsi="Calibri"/>
        </w:rPr>
        <w:t>(Caulfield et al., 2002; Gaillard et al., 2010; Seright and Skjevrak, 2015)</w:t>
      </w:r>
      <w:r>
        <w:fldChar w:fldCharType="end"/>
      </w:r>
      <w:r w:rsidR="00333C40">
        <w:rPr>
          <w:color w:val="000000" w:themeColor="text1"/>
        </w:rPr>
        <w:t xml:space="preserve">. </w:t>
      </w:r>
      <w:r w:rsidR="001633D3">
        <w:t xml:space="preserve">Even though direct photolysis is unlikely for materials with little overlap between incident light and its absorption spectrum, indirect degradation trough </w:t>
      </w:r>
      <w:proofErr w:type="spellStart"/>
      <w:r w:rsidR="001633D3">
        <w:t>photocatalys</w:t>
      </w:r>
      <w:r w:rsidR="00F80CAD">
        <w:t>ed</w:t>
      </w:r>
      <w:proofErr w:type="spellEnd"/>
      <w:r w:rsidR="00F80CAD">
        <w:t xml:space="preserve"> production of oxygen radicals</w:t>
      </w:r>
      <w:r w:rsidR="001633D3">
        <w:t xml:space="preserve"> </w:t>
      </w:r>
      <w:r w:rsidR="000F5AF8">
        <w:t xml:space="preserve">is </w:t>
      </w:r>
      <w:del w:id="43" w:author="Roald Kommedal" w:date="2020-12-08T08:35:00Z">
        <w:r w:rsidR="000F5AF8" w:rsidDel="009871F0">
          <w:delText>still possible</w:delText>
        </w:r>
      </w:del>
      <w:ins w:id="44" w:author="Roald Kommedal" w:date="2020-12-08T08:36:00Z">
        <w:r w:rsidR="00732C77">
          <w:t>significant</w:t>
        </w:r>
      </w:ins>
      <w:r w:rsidR="000F5AF8">
        <w:t xml:space="preserve"> </w:t>
      </w:r>
      <w:r w:rsidR="001633D3">
        <w:fldChar w:fldCharType="begin"/>
      </w:r>
      <w:r w:rsidR="001633D3">
        <w:instrText xml:space="preserve"> ADDIN ZOTERO_ITEM CSL_CITATION {"citationID":"iSYDpfQS","properties":{"formattedCitation":"(Yousif and Haddad, 2013)","plainCitation":"(Yousif and Haddad, 2013)"},"citationItems":[{"id":2652,"uris":["http://zotero.org/users/local/a8HRoHEw/items/8JI497XH"],"uri":["http://zotero.org/users/local/a8HRoHEw/items/8JI497XH"],"itemData":{"id":2652,"type":"article-journal","title":"Photodegradation and photostabilization of polymers, especially polystyrene: review","container-title":"SpringerPlus","volume":"2","source":"PubMed Central","abstract":"Exposure to ultraviolet (UV) radiation may cause the significant degradation of many materials. UV radiation causes photooxidative degradation which results in breaking of the polymer chains, produces free radical and reduces the molecular weight, causing deterioration of mechanical properties and leading to useless materials, after an unpredictable time. Polystyrene (PS), one of the most important material in the modern plastic industry, has been used all over the world, due to its excellent physical properties and low-cost. When polystyrene is subjected to UV irradiation in the presence of air, it undergoes a rapid yellowing and a gradual embrittlement. The mechanism of PS photolysis in the solid state (film) depends on the mobility of free radicals in the polymer matrix and their bimolecular recombination. Free hydrogen radicals diffuse very easily through the polymer matrix and combine in pairs or abstract hydrogen atoms from polymer molecule. Phenyl radical has limited mobility. They may abstract hydrogen from the near surrounding or combine with a polymer radical or with hydrogen radicals. Almost all synthetic polymers require stabilization against adverse environmental effects. It is necessary to find a means to reduce or prevent damage induced by environmental components such as heat, light or oxygen. The photostabilization of polymers may be achieved in many ways. The following stabilizing systems have been developed, which depend on the action of stabilizer: (1) light screeners, (2) UV absorbers, (3) excited-state quenchers, (4) peroxide decomposers, and (5) free radical scavengers; of these, it is generally believed that excited-state quenchers, peroxide decomposers, and free radical scavengers are the most effective. Research into degradation and ageing of polymers is extremely intensive and new materials are being synthesized with a pre-programmed lifetime. New stabilizers are becoming commercially available although their modes of action are sometimes not thoroughly elucidated. They target the many possible ways of polymer degradation: thermolysis, thermooxidation, photolysis, photooxidation, radiolysis etc. With the goal to increase lifetime of a particular polymeric material, two aspects of degradation are of particular importance: Storage conditions, and Addition of appropriate stabilizers. A profound knowledge of degradation mechanisms is needed to achieve the goal.","URL":"https://www.ncbi.nlm.nih.gov/pmc/articles/PMC4320144/","DOI":"10.1186/2193-1801-2-398","ISSN":"2193-1801","note":"00000 \nPMID: 25674392\nPMCID: PMC4320144","shortTitle":"Photodegradation and photostabilization of polymers, especially polystyrene","journalAbbreviation":"Springerplus","author":[{"family":"Yousif","given":"Emad"},{"family":"Haddad","given":"Raghad"}],"issued":{"date-parts":[["2013",8,23]]},"accessed":{"date-parts":[["2018",10,30]]}},"label":"page"}],"schema":"https://github.com/citation-style-language/schema/raw/master/csl-citation.json"} </w:instrText>
      </w:r>
      <w:r w:rsidR="001633D3">
        <w:fldChar w:fldCharType="separate"/>
      </w:r>
      <w:r w:rsidR="001633D3" w:rsidRPr="003B1A52">
        <w:rPr>
          <w:rFonts w:ascii="Calibri" w:hAnsi="Calibri"/>
        </w:rPr>
        <w:t>(Yousif and Haddad, 2013)</w:t>
      </w:r>
      <w:r w:rsidR="001633D3">
        <w:fldChar w:fldCharType="end"/>
      </w:r>
      <w:r w:rsidR="001633D3">
        <w:t>.</w:t>
      </w:r>
      <w:r w:rsidR="00F80CAD">
        <w:t xml:space="preserve"> </w:t>
      </w:r>
      <w:r w:rsidR="007E1F1B">
        <w:t>Such</w:t>
      </w:r>
      <w:r w:rsidR="00F80CAD">
        <w:t xml:space="preserve"> </w:t>
      </w:r>
      <w:r w:rsidR="000F5AF8">
        <w:t>processes are</w:t>
      </w:r>
      <w:r w:rsidR="00F80CAD">
        <w:t xml:space="preserve"> well described and </w:t>
      </w:r>
      <w:del w:id="45" w:author="Roald Kommedal" w:date="2020-12-08T08:36:00Z">
        <w:r w:rsidR="00F80CAD" w:rsidDel="00732C77">
          <w:delText>s</w:delText>
        </w:r>
        <w:r w:rsidR="003B1A52" w:rsidDel="00732C77">
          <w:delText xml:space="preserve">omething that </w:delText>
        </w:r>
      </w:del>
      <w:r w:rsidR="003B1A52">
        <w:t xml:space="preserve">has been exploited for treating HPAM containing effluents in photochemical advanced oxidation processes </w:t>
      </w:r>
      <w:r w:rsidR="003B1A52">
        <w:fldChar w:fldCharType="begin"/>
      </w:r>
      <w:r w:rsidR="00583BE0">
        <w:instrText xml:space="preserve"> ADDIN ZOTERO_ITEM CSL_CITATION {"citationID":"bwiUYSKg","properties":{"formattedCitation":"(El-Mamouni et al., 2002; Kaczmarek et al., 1998; Lu et al., 2012; Wang et al., 2006)","plainCitation":"(El-Mamouni et al., 2002; Kaczmarek et al., 1998; Lu et al., 2012; Wang et al., 2006)"},"citationItems":[{"id":830,"uris":["http://zotero.org/users/local/a8HRoHEw/items/E9759KWD"],"uri":["http://zotero.org/users/local/a8HRoHEw/items/E9759KWD"],"itemData":{"id":830,"type":"article-journal","title":"Combining photolysis and bioprocesses for mineralization of high molecular weight polyacrylamides","container-title":"Biodegradation","page":"221-227","volume":"13","issue":"4","note":"00055","author":[{"family":"El-Mamouni","given":"Rachid"},{"family":"Frigon","given":"Jean-Claude"},{"family":"Hawari","given":"Jalal"},{"family":"Marroni","given":"Dennis"},{"family":"Guiot","given":"Serge R."}],"issued":{"date-parts":[["2002"]]}},"label":"page"},{"id":946,"uris":["http://zotero.org/users/local/a8HRoHEw/items/RTDZ9CRX"],"uri":["http://zotero.org/users/local/a8HRoHEw/items/RTDZ9CRX"],"itemData":{"id":946,"type":"article-journal","title":"Photo-oxidative degradation of some water-soluble polymers in the presence of accelerating agents","container-title":"Die Angewandte Makromolekulare Chemie","page":"109-121","volume":"261-262","issue":"1","source":"Wiley Online Library","abstract":"The unsolved problem of plastic waste utilization has led to a great interest in the development of studies of accelerated degradation of polymers. In this work the course of photo-oxidative degradation of some water soluble polymers such as poly(acrylic acid) (PAA), poly(methacrylic acid) (PMA) and poly(vinylpyrrolidone) (PVP) in the presence of hydrogen peroxide has been investigated. The following methods have been applied: viscometry, IR and UV-Vis spectroscopy, gel permeation chromatography and chemical analysis. The hydrogen peroxide is an unstable compound which undergoes photolysis upon UV irradiation. Free radicals (HO</w:instrText>
      </w:r>
      <w:r w:rsidR="00583BE0">
        <w:rPr>
          <w:rFonts w:ascii="Cambria Math" w:hAnsi="Cambria Math" w:cs="Cambria Math"/>
        </w:rPr>
        <w:instrText>∗</w:instrText>
      </w:r>
      <w:r w:rsidR="00583BE0">
        <w:rPr>
          <w:rFonts w:ascii="Calibri" w:hAnsi="Calibri" w:cs="Calibri"/>
        </w:rPr>
        <w:instrText>︁</w:instrText>
      </w:r>
      <w:r w:rsidR="00583BE0">
        <w:instrText xml:space="preserve"> and HO</w:instrText>
      </w:r>
      <w:r w:rsidR="00583BE0">
        <w:rPr>
          <w:rFonts w:ascii="Cambria Math" w:hAnsi="Cambria Math" w:cs="Cambria Math"/>
        </w:rPr>
        <w:instrText>∗</w:instrText>
      </w:r>
      <w:r w:rsidR="00583BE0">
        <w:rPr>
          <w:rFonts w:ascii="Calibri" w:hAnsi="Calibri" w:cs="Calibri"/>
        </w:rPr>
        <w:instrText>︁</w:instrText>
      </w:r>
      <w:r w:rsidR="00583BE0">
        <w:instrText>2 ) formed in this process are efficient initiators of polymer degradation. The changes of the viscosity and the average molecular weight indicate that the rate and efficiency of photodegradation of PAA, PMA and PVP in the presence of H2O2 is much higher in comparison with respective values obtained in the absence of this agent. Spectroscopic data show that some simultaneous competitive processes (degradation, oxidation and chromophores formation) take place in UV irradiated polymers. In PAA photocrosslinking reaction occurred. The efficiency of this reaction was estimated by the amount of formed insoluble gel. Contrary to degradation, photocrosslinking of PAA was hampered by H2O2. It was found that photochemical reactions in polymers depend on the concentration of H2O2  and dose of UV irradiation. The mechanisms of reactions occurring in the studied systems have been discussed. Moreover, the influence of the chemical structure of macromolecules on the course of photo-oxidative degradation has been considered. It has been also shown that acceleration of PVP photodegradation by H2O2 is larger than that by FeCl3. Some additional data indicating the changes of physical properties of photodegraded polymers have been presented. It can be concluded that hydrogen peroxide may significantly accelerate the decay of water soluble polymers present in municipal sewers.","URL":"http://onlinelibrary.wiley.com/doi/10.1002/(SICI)1522-9505(19981201)261-262:1&lt;109::AID-APMC109&gt;3.0.CO;2-S/abstract","DOI":"10.1002/(SICI)1522-9505(19981201)261-262:1&lt;109::AID-APMC109&gt;3.0.CO;2-S","ISSN":"1522-9505","note":"00035","journalAbbreviation":"Angew. Makromol. Chem.","language":"en","author":[{"family":"Kaczmarek","given":"H."},{"family":"Kamińska","given":"A."},{"family":"Światek","given":"M."},{"family":"Rabek","given":"J. F."}],"issued":{"date-parts":[["1998",12,1]]},"accessed":{"date-parts":[["2016",4,4]]}},"label":"page"},{"id":930,"uris":["http://zotero.org/users/local/a8HRoHEw/items/EBK9K5RI"],"uri":["http://zotero.org/users/local/a8HRoHEw/items/EBK9K5RI"],"itemData":{"id":930,"type":"article-journal","title":"Chemical degradation of polyacrylamide by advanced oxidation processes","container-title":"Environmental Technology","page":"1021-1028","volume":"33","issue":"9","source":"Taylor and Francis+NEJM","abstract":"This paper presents the results obtained from the oxidation of polyacrylamide (PAM) by the UV/H2O2, Fenton, UV/Fenton, visible light/Fenton, visible light/Fenton/C2O , UV/Fenton/C2O , visible light/Fenton/C4H4O and UV/Fenton/C4H4O processes. Degradation efficiency for PAM had the following order: UV/Fenton/C4H4O Fenton/C2O visible light/Fenton/C4H4O visible light/Fenton/C2O UV/Fenton&gt;visible light/Fenton&gt;UV/H2O2&gt;Fenton. The addition of tartrate had a positive effect on chemical oxygen demand (COD) removal. Increasing the concentrations of reagents promoted the oxidation of PAM by the UV/Fenton/C4H4O process. The presence of NaCl led to large decreases in the COD removal in the PAM solution.","URL":"http://dx.doi.org/10.1080/09593330.2011.606279","DOI":"10.1080/09593330.2011.606279","ISSN":"0959-3330","note":"PMID: 22720429","author":[{"family":"Lu","given":"Mang"},{"family":"Wu","given":"Xuejiao"},{"family":"Wei","given":"Xiaofang"}],"issued":{"date-parts":[["2012",5,1]]},"accessed":{"date-parts":[["2016",4,4]]}},"label":"page"},{"id":1130,"uris":["http://zotero.org/users/local/a8HRoHEw/items/BUT3UHNH"],"uri":["http://zotero.org/users/local/a8HRoHEw/items/BUT3UHNH"],"itemData":{"id":1130,"type":"article-journal","title":"Photocatalytical visbreaking of wastewater produced from polymer flooding in oilfields","container-title":"Colloids and Surfaces A: Physicochemical and Engineering Aspects","page":"170-174","volume":"287","issue":"1–3","source":"ScienceDirect","abstract":"Wastewater produced from polymer flooding in oilfields features a high viscosity and oily content because of a residue of high concentration of polyac</w:instrText>
      </w:r>
      <w:r w:rsidR="00583BE0" w:rsidRPr="00583BE0">
        <w:rPr>
          <w:lang w:val="nb-NO"/>
        </w:rPr>
        <w:instrText xml:space="preserve">rylamide (PAM). It is more difficulty efficiently to treat than that from water flooding by a conventional treatment system including gravitational settling and filtration. In this paper, initially by analyzing emulsification action and role of PAM in the wastewater, a process of photocatalytical visbreaking was proposed and investigated by taking aim at viscosity breaking and degradation of PAM in favor of further treatments. The experimental results show that viscosity of wastewater produced from polymer flooding is greatly decreased to the same level as that of distilled water under illumination of 5–10 min using photocatalytic degradation over TiO2 powders. The rate of PAM photogradation is above 90% within illumination of 90 min. The efficient breaking of viscosity favors treatments to feed the conventional system used in the water flooding with low viscosity of wastewater.","URL":"http://www.sciencedirect.com/science/article/pii/S0927775706002652","DOI":"10.1016/j.colsurfa.2006.03.051","ISSN":"0927-7757","note":"00019","journalAbbreviation":"Colloids and Surfaces A: Physicochemical and Engineering Aspects","author":[{"family":"Wang","given":"Baohui"},{"family":"Chen","given":"Ying"},{"family":"Liu","given":"Shuzhi"},{"family":"Wu","given":"Hongjun"},{"family":"Song","given":"Hua"}],"issued":{"date-parts":[["2006",9,15]]},"accessed":{"date-parts":[["2016",4,5]]}},"label":"page"}],"schema":"https://github.com/citation-style-language/schema/raw/master/csl-citation.json"} </w:instrText>
      </w:r>
      <w:r w:rsidR="003B1A52">
        <w:fldChar w:fldCharType="separate"/>
      </w:r>
      <w:r w:rsidR="00583BE0" w:rsidRPr="00583BE0">
        <w:rPr>
          <w:rFonts w:ascii="Calibri" w:hAnsi="Calibri"/>
          <w:lang w:val="nb-NO"/>
        </w:rPr>
        <w:t>(El-Mamouni et al., 2002; Kaczmarek et al., 1998; Lu et al., 2012; Wang et al., 2006)</w:t>
      </w:r>
      <w:r w:rsidR="003B1A52">
        <w:fldChar w:fldCharType="end"/>
      </w:r>
      <w:r w:rsidR="003B1A52" w:rsidRPr="00F80CAD">
        <w:rPr>
          <w:lang w:val="nb-NO"/>
        </w:rPr>
        <w:t xml:space="preserve">. </w:t>
      </w:r>
      <w:r w:rsidR="00333C40">
        <w:rPr>
          <w:color w:val="000000" w:themeColor="text1"/>
        </w:rPr>
        <w:t xml:space="preserve">In </w:t>
      </w:r>
      <w:r w:rsidR="00B6287C">
        <w:rPr>
          <w:color w:val="000000" w:themeColor="text1"/>
        </w:rPr>
        <w:t xml:space="preserve">natural </w:t>
      </w:r>
      <w:r w:rsidR="007E1F1B">
        <w:rPr>
          <w:color w:val="000000" w:themeColor="text1"/>
        </w:rPr>
        <w:t>systems</w:t>
      </w:r>
      <w:r w:rsidR="00333C40">
        <w:rPr>
          <w:color w:val="000000" w:themeColor="text1"/>
        </w:rPr>
        <w:t xml:space="preserve">, </w:t>
      </w:r>
      <w:r w:rsidR="002A61B1">
        <w:t xml:space="preserve">sunlight </w:t>
      </w:r>
      <w:r w:rsidR="00576C30">
        <w:t>possess</w:t>
      </w:r>
      <w:r w:rsidR="00333C40">
        <w:t xml:space="preserve"> </w:t>
      </w:r>
      <w:r w:rsidR="00576C30">
        <w:t xml:space="preserve">the </w:t>
      </w:r>
      <w:r w:rsidR="00147687">
        <w:t xml:space="preserve">necessary </w:t>
      </w:r>
      <w:r w:rsidR="000F3E35">
        <w:t>energy to weather most materials</w:t>
      </w:r>
      <w:r w:rsidR="00E72332">
        <w:t xml:space="preserve"> </w:t>
      </w:r>
      <w:r w:rsidR="00147687">
        <w:t xml:space="preserve">and is </w:t>
      </w:r>
      <w:r w:rsidR="003B1A52">
        <w:t xml:space="preserve">through this mechanism </w:t>
      </w:r>
      <w:r w:rsidR="00147687">
        <w:t>a</w:t>
      </w:r>
      <w:r w:rsidR="00E72332">
        <w:t xml:space="preserve"> </w:t>
      </w:r>
      <w:r w:rsidR="00AA32FD">
        <w:t>driving</w:t>
      </w:r>
      <w:r w:rsidR="00E72332">
        <w:t xml:space="preserve"> force </w:t>
      </w:r>
      <w:del w:id="46" w:author="Roald Kommedal" w:date="2020-12-08T08:38:00Z">
        <w:r w:rsidR="00E72332" w:rsidDel="00732C77">
          <w:delText>behind</w:delText>
        </w:r>
        <w:r w:rsidR="00AA32FD" w:rsidDel="00732C77">
          <w:delText xml:space="preserve"> </w:delText>
        </w:r>
      </w:del>
      <w:ins w:id="47" w:author="Roald Kommedal" w:date="2020-12-08T08:38:00Z">
        <w:r w:rsidR="00732C77">
          <w:t xml:space="preserve">for </w:t>
        </w:r>
      </w:ins>
      <w:r w:rsidR="00E72332">
        <w:t>degradation of non-biodegradable material</w:t>
      </w:r>
      <w:r w:rsidR="00576C30">
        <w:t>s</w:t>
      </w:r>
      <w:r w:rsidR="00E72332">
        <w:t xml:space="preserve"> in the </w:t>
      </w:r>
      <w:r w:rsidR="00AA32FD">
        <w:t>ocean</w:t>
      </w:r>
      <w:r w:rsidR="003B1A52">
        <w:t xml:space="preserve"> </w:t>
      </w:r>
      <w:r w:rsidR="003B1A52">
        <w:fldChar w:fldCharType="begin"/>
      </w:r>
      <w:r w:rsidR="00D311EF">
        <w:instrText xml:space="preserve"> ADDIN ZOTERO_ITEM CSL_CITATION {"citationID":"Lh4g4APK","properties":{"formattedCitation":"(Fan, 2008; Rose, 2012; Zafiriou et al., 1984)","plainCitation":"(Fan, 2008; Rose, 2012; Zafiriou et al., 1984)"},"citationItems":[{"id":2128,"uris":["http://zotero.org/users/local/a8HRoHEw/items/VJ2EJ62I"],"uri":["http://zotero.org/users/local/a8HRoHEw/items/VJ2EJ62I"],"itemData":{"id":2128,"type":"article-journal","title":"Photochemical and biochemical controls on reactive oxygen and iron speciation in the pelagic surface ocean","container-title":"Marine Chemistry","page":"152-164","volume":"109","issue":"1–2","source":"ScienceDirect","abstract":"A time-dependent chemistry model is used to predict reactive oxygen species (ROS = H2O2 + O2−) and dissolved Fe (DFe) speciation in the surface ocean. A new feature of the model is inclusion of biological sources of superoxide. The model suggests that biochemistry mediated by phytoplankton cells is as important as photochemistry for the formation of ROS. Formation of stable organic Fe(III) complexes (FeL) maintains the concentration of DFe in seawater. Iron speciation in the model is also controlled by biochemical and photochemical processes, and is far from thermodynamic equilibrium. During light periods, photo-reduction of FeL produces dissolved inorganic iron much more than thermal decomposition and cell-surface reduction of FeL, thus facilitating phytoplankton uptake of iron in the ocean. During the nighttime, O2− produced by reductases on cell surfaces both reacts with FeL, producing Fe(II), and retards the oxidation of Fe(II) and subsequent formation of FeL; therefore significant levels of bio-available Fe is maintained through this period. Photo-reduction nearly balances the formation of FeL in the model, and may control bioavailability of dissolved iron. This suggests a possible extracellular mechanism of iron and light colimitation to primary productivity. A phytoplankton growth limitation by FeL photo-reduction depends on its rate coefficient for which we need extensive measurements in natural seawater.","URL":"http://www.sciencedirect.com/science/article/pii/S030442030800008X","DOI":"10.1016/j.marchem.2008.01.005","ISSN":"0304-4203","note":"00039","journalAbbreviation":"Marine Chemistry","author":[{"family":"Fan","given":"Song-Miao"}],"issued":{"date-parts":[["2008",2,16]]},"accessed":{"date-parts":[["2017",4,7]]}},"label":"page"},{"id":3254,"uris":["http://zotero.org/users/local/a8HRoHEw/items/927JAH3I"],"uri":["http://zotero.org/users/local/a8HRoHEw/items/927JAH3I"],"itemData":{"id":3254,"type":"article-journal","title":"The Influence of Extracellular Superoxide on Iron Redox Chemistry and Bioavailability to Aquatic Microorganisms","container-title":"Frontiers in Microbiology","volume":"3","source":"Frontiers","abstract":"Superoxide, the one-electron reduced form of dioxygen, is produced in the extracellular milieu of aquatic microbes through a range of abiotic chemical processes and also by microbes themselves. Due to its ability to promote both oxidative and reductive reactions, superoxide may have a profound impact on the redox state of iron, potentially influencing iron solubility, complex speciation and bioavailability. The interplay between iron, superoxide and oxygen may also produce a cascade of other highly reactive transients in oxygenated natural waters. For microbes, the overall effect of reactions between superoxide and iron may be deleterious or beneficial, depending on the organism and its chemical environment. Here I critically discuss recent advances in understanding: (i) sources of extracellular superoxide in natural waters, with a particular emphasis on microbial generation; (ii) the chemistry of reactions between superoxide and iron; and (iii) the influence of these processes on iron bioavailability and microbial iron nutrition.","URL":"https://www.frontiersin.org/articles/10.3389/fmicb.2012.00124/full","DOI":"10.3389/fmicb.2012.00124","ISSN":"1664-302X","note":"00042","journalAbbreviation":"Front. Microbiol.","language":"English","author":[{"family":"Rose","given":"Andrew"}],"issued":{"date-parts":[["2012"]]},"accessed":{"date-parts":[["2020",7,7]]}},"label":"page"},{"id":2594,"uris":["http://zotero.org/users/local/a8HRoHEw/items/S8GVW3SZ"],"uri":["http://zotero.org/users/local/a8HRoHEw/items/S8GVW3SZ"],"itemData":{"id":2594,"type":"article-journal","title":"Photochemistry of natural waters","container-title":"Environmental Science &amp; Technology","page":"358A-371A","volume":"18","issue":"12","source":"ACS Publications","URL":"https://doi.org/10.1021/es00130a001","DOI":"10.1021/es00130a001","ISSN":"0013-936X","note":"00486","journalAbbreviation":"Environ. Sci. Technol.","author":[{"family":"Zafiriou","given":"Oliver C."},{"family":"Joussot-Dubien","given":"Jacques"},{"family":"Zepp","given":"Richard G."},{"family":"Zika","given":"Rod G."}],"issued":{"date-parts":[["1984",12,1]]},"accessed":{"date-parts":[["2018",9,24]]}},"label":"page"}],"schema":"https://github.com/citation-style-language/schema/raw/master/csl-citation.json"} </w:instrText>
      </w:r>
      <w:r w:rsidR="003B1A52">
        <w:fldChar w:fldCharType="separate"/>
      </w:r>
      <w:r w:rsidR="00D311EF" w:rsidRPr="00D311EF">
        <w:rPr>
          <w:rFonts w:ascii="Calibri" w:hAnsi="Calibri"/>
        </w:rPr>
        <w:t>(Fan, 2008; Rose, 2012; Zafiriou et al., 1984)</w:t>
      </w:r>
      <w:r w:rsidR="003B1A52">
        <w:fldChar w:fldCharType="end"/>
      </w:r>
      <w:r w:rsidR="00E72332">
        <w:t xml:space="preserve">. </w:t>
      </w:r>
    </w:p>
    <w:p w14:paraId="2D44BEBC" w14:textId="3464D5F2" w:rsidR="00485991" w:rsidRPr="00732C77" w:rsidRDefault="00A70EB6" w:rsidP="00DE7356">
      <w:pPr>
        <w:spacing w:line="240" w:lineRule="auto"/>
        <w:jc w:val="both"/>
        <w:rPr>
          <w:lang w:val="nb-NO"/>
          <w:rPrChange w:id="48" w:author="Roald Kommedal" w:date="2020-12-08T08:42:00Z">
            <w:rPr/>
          </w:rPrChange>
        </w:rPr>
      </w:pPr>
      <w:r>
        <w:t>W</w:t>
      </w:r>
      <w:r w:rsidR="00B6071A">
        <w:t>e did not succeed in identifying</w:t>
      </w:r>
      <w:r w:rsidR="00D735FD">
        <w:t xml:space="preserve"> any </w:t>
      </w:r>
      <w:r w:rsidR="00B6071A">
        <w:t>previous</w:t>
      </w:r>
      <w:r w:rsidR="00A5632B">
        <w:t xml:space="preserve"> experimental</w:t>
      </w:r>
      <w:r w:rsidR="00B6071A">
        <w:t xml:space="preserve"> work </w:t>
      </w:r>
      <w:r w:rsidR="00D735FD">
        <w:t xml:space="preserve">on the effects of </w:t>
      </w:r>
      <w:r w:rsidR="00B6071A">
        <w:t>sunlight</w:t>
      </w:r>
      <w:r w:rsidR="00D735FD">
        <w:t xml:space="preserve"> on marine </w:t>
      </w:r>
      <w:commentRangeStart w:id="49"/>
      <w:r w:rsidR="00D735FD">
        <w:t xml:space="preserve">depolymerization </w:t>
      </w:r>
      <w:r w:rsidR="00547587">
        <w:t xml:space="preserve">rates </w:t>
      </w:r>
      <w:commentRangeEnd w:id="49"/>
      <w:r w:rsidR="00732C77">
        <w:rPr>
          <w:rStyle w:val="Merknadsreferanse"/>
        </w:rPr>
        <w:commentReference w:id="49"/>
      </w:r>
      <w:r w:rsidR="00547587">
        <w:t xml:space="preserve">which ultimately holds the key </w:t>
      </w:r>
      <w:r w:rsidR="001A36AD">
        <w:t>for</w:t>
      </w:r>
      <w:r w:rsidR="00547587">
        <w:t xml:space="preserve"> </w:t>
      </w:r>
      <w:r w:rsidR="00EC26FE">
        <w:t>prediction</w:t>
      </w:r>
      <w:r w:rsidR="00AA20A3">
        <w:t>, or more</w:t>
      </w:r>
      <w:r w:rsidR="00EC26FE">
        <w:t xml:space="preserve"> </w:t>
      </w:r>
      <w:r w:rsidR="001A36AD">
        <w:t xml:space="preserve">importantly, for conducting </w:t>
      </w:r>
      <w:r w:rsidR="00AA20A3">
        <w:t>scenario-</w:t>
      </w:r>
      <w:r w:rsidR="001A36AD">
        <w:t>based marine distribution</w:t>
      </w:r>
      <w:r w:rsidR="00AD6221">
        <w:t>, fate,</w:t>
      </w:r>
      <w:r w:rsidR="001A36AD">
        <w:t xml:space="preserve"> and impact modeling</w:t>
      </w:r>
      <w:r w:rsidR="00AE524D">
        <w:t xml:space="preserve"> </w:t>
      </w:r>
      <w:r w:rsidR="00AE524D">
        <w:fldChar w:fldCharType="begin"/>
      </w:r>
      <w:r w:rsidR="00AE524D">
        <w:instrText xml:space="preserve"> ADDIN ZOTERO_ITEM CSL_CITATION {"citationID":"UtxB1Tdt","properties":{"formattedCitation":"(Dale et al., 2015)","plainCitation":"(Dale et al., 2015)"},"citationItems":[{"id":2538,"uris":["http://zotero.org/users/local/a8HRoHEw/items/SFPM4AZN"],"uri":["http://zotero.org/users/local/a8HRoHEw/items/SFPM4AZN"],"itemData":{"id":2538,"type":"article-journal","title":"Modeling Nanomaterial Environmental Fate in Aquatic Systems","container-title":"Environmental Science &amp; Technology","page":"2587-2593","volume":"49","issue":"5","source":"ACS Publications","abstract":"Mathematical models improve our fundamental understanding of the environmental behavior, fate, and transport of engineered nanomaterials (NMs, chemical substances or materials roughly 1–100 nm in size) and facilitate risk assessment and management activities. Although today’s large-scale environmental fate models for NMs are a considerable improvement over early efforts, a gap still remains between the experimental research performed to date on the environmental fate of NMs and its incorporation into models. This article provides an introduction to the current state of the science in modeling the fate and behavior of NMs in aquatic environments. We address the strengths and weaknesses of existing fate models, identify the challenges facing researchers in developing and validating these models, and offer a perspective on how these challenges can be addressed through the combined efforts of modelers and experimentalists.","URL":"https://doi.org/10.1021/es505076w","DOI":"10.1021/es505076w","ISSN":"0013-936X","note":"00130","journalAbbreviation":"Environ. Sci. Technol.","author":[{"family":"Dale","given":"Amy L."},{"family":"Casman","given":"Elizabeth A."},{"family":"Lowry","given":"Gregory V."},{"family":"Lead","given":"Jamie R."},{"family":"Viparelli","given":"Enrica"},{"family":"Baalousha","given":"Mohammed"}],"issued":{"date-parts":[["2015",3,3]]},"accessed":{"date-parts":[["2018",9,11]]}}}],"schema":"https://github.com/citation-style-language/schema/raw/master/csl-citation.json"} </w:instrText>
      </w:r>
      <w:r w:rsidR="00AE524D">
        <w:fldChar w:fldCharType="separate"/>
      </w:r>
      <w:r w:rsidR="00AE524D" w:rsidRPr="00AE524D">
        <w:rPr>
          <w:rFonts w:ascii="Calibri" w:hAnsi="Calibri"/>
        </w:rPr>
        <w:t>(Dale et al., 2015)</w:t>
      </w:r>
      <w:r w:rsidR="00AE524D">
        <w:fldChar w:fldCharType="end"/>
      </w:r>
      <w:r w:rsidR="00547587">
        <w:t xml:space="preserve">. </w:t>
      </w:r>
      <w:r w:rsidR="00AA20A3">
        <w:t>Research seems to be have been</w:t>
      </w:r>
      <w:r w:rsidR="007E1F1B">
        <w:t xml:space="preserve"> kept back </w:t>
      </w:r>
      <w:r w:rsidR="00AA20A3">
        <w:t xml:space="preserve">by limitations </w:t>
      </w:r>
      <w:r w:rsidR="007E1F1B">
        <w:t>to</w:t>
      </w:r>
      <w:r w:rsidR="00AA20A3">
        <w:t xml:space="preserve"> analytical</w:t>
      </w:r>
      <w:r w:rsidR="007E1F1B">
        <w:t xml:space="preserve"> polymer</w:t>
      </w:r>
      <w:r w:rsidR="00AA20A3">
        <w:t xml:space="preserve"> chemistry</w:t>
      </w:r>
      <w:r w:rsidR="00AE524D">
        <w:t xml:space="preserve"> </w:t>
      </w:r>
      <w:r w:rsidR="00AE524D">
        <w:fldChar w:fldCharType="begin"/>
      </w:r>
      <w:r w:rsidR="00025F70">
        <w:instrText xml:space="preserve"> ADDIN ZOTERO_ITEM CSL_CITATION {"citationID":"hhDcYdKh","properties":{"formattedCitation":"(Howard, 2010; Huppertsberg et al., 2020)","plainCitation":"(Howard, 2010; Huppertsberg et al., 2020)"},"citationItems":[{"id":1557,"uris":["http://zotero.org/users/local/a8HRoHEw/items/JCQJHQI9"],"uri":["http://zotero.org/users/local/a8HRoHEw/items/JCQJHQI9"],"itemData":{"id":1557,"type":"article-journal","title":"On the challenge of quantifying man-made nanoparticles in the aquatic environment","container-title":"J. Environ. Monit.","page":"135-142","volume":"12","issue":"1","source":"CrossRef","URL":"http://xlink.rsc.org/?DOI=B913681A","DOI":"10.1039/B913681A","ISSN":"1464-0325, 1464-0333","note":"00069","language":"en","author":[{"family":"Howard","given":"Alan G."}],"issued":{"date-parts":[["2010"]]},"accessed":{"date-parts":[["2016",9,19]]}},"label":"page"},{"id":3262,"uris":["http://zotero.org/users/local/a8HRoHEw/items/P4UTKRAF"],"uri":["http://zotero.org/users/local/a8HRoHEw/items/P4UTKRAF"],"itemData":{"id":3262,"type":"article-journal","title":"Making waves: Water-soluble polymers in the aquatic environment: An overlooked class of synthetic polymers?","container-title":"Water Research","page":"115931","volume":"181","source":"ScienceDirect","abstract":"Synthetic polymers have been one of the defining environmental topics of the last decade. Synthetic polymers in the environment are usually classified by their size. They encompass the widely discussed size fractions of macroplastic, microplastic, and nanoplastic. Water-soluble polymers (WSPs), however, are mostly absent in this discussion. In this paper, we argue that WSPs are produced in large quantities and have many applications that facilitate a discharge into the environment, where their fate and impact remain mostly unclear. We argue that there are yet no suitable analytical methods for the quantification of WSPs in environmental matrices and propose an analytical method that utilizes size exclusion chromatography - mass spectrometry to detect and potentially also quantify WSPs through specific fragments generated by in-source fragmentation. With the detection of polyethylene glycol in a wastewater treatment plant effluent and a surface water sample we provide a first prove of principle for the applicability of this novel analytical approach to WSPs. Ultimately, we conclude that WSPs are currently in a similar position as MP were in the advent of their investigation: We know of an environmental contamination but are uncertain of its extent and impact and still lack the tools to investigate them thoroughly.","URL":"http://www.sciencedirect.com/science/article/pii/S0043135420304681","DOI":"10.1016/j.watres.2020.115931","ISSN":"0043-1354","note":"00000","shortTitle":"Making waves","journalAbbreviation":"Water Research","author":[{"family":"Huppertsberg","given":"Sven"},{"family":"Zahn","given":"Daniel"},{"family":"Pauelsen","given":"Frances"},{"family":"Reemtsma","given":"Thorsten"},{"family":"Knepper","given":"Thomas P."}],"issued":{"date-parts":[["2020",8,15]]},"accessed":{"date-parts":[["2020",7,10]]}},"label":"page"}],"schema":"https://github.com/citation-style-language/schema/raw/master/csl-citation.json"} </w:instrText>
      </w:r>
      <w:r w:rsidR="00AE524D">
        <w:fldChar w:fldCharType="separate"/>
      </w:r>
      <w:r w:rsidR="00025F70" w:rsidRPr="00025F70">
        <w:rPr>
          <w:rFonts w:ascii="Calibri" w:hAnsi="Calibri"/>
        </w:rPr>
        <w:t>(Howard, 2010; Huppertsberg et al., 2020)</w:t>
      </w:r>
      <w:r w:rsidR="00AE524D">
        <w:fldChar w:fldCharType="end"/>
      </w:r>
      <w:r w:rsidR="00AE524D">
        <w:t xml:space="preserve">. </w:t>
      </w:r>
      <w:r w:rsidR="00A5632B">
        <w:t xml:space="preserve">In fact, only one </w:t>
      </w:r>
      <w:del w:id="50" w:author="Roald Kommedal" w:date="2020-12-08T08:40:00Z">
        <w:r w:rsidR="00A5632B" w:rsidDel="00732C77">
          <w:delText>comparable study</w:delText>
        </w:r>
      </w:del>
      <w:ins w:id="51" w:author="Roald Kommedal" w:date="2020-12-08T08:40:00Z">
        <w:r w:rsidR="00732C77">
          <w:t>relevant study</w:t>
        </w:r>
      </w:ins>
      <w:r w:rsidR="00A5632B">
        <w:t xml:space="preserve"> could be found, where based on the production of </w:t>
      </w:r>
      <w:r w:rsidR="00A5632B">
        <w:rPr>
          <w:rFonts w:ascii="Times New Roman" w:hAnsi="Times New Roman" w:cs="Times New Roman"/>
        </w:rPr>
        <w:t>•</w:t>
      </w:r>
      <w:r w:rsidR="00A5632B">
        <w:t xml:space="preserve">OH in natural waters, Nomi et al. </w:t>
      </w:r>
      <w:commentRangeStart w:id="52"/>
      <w:r w:rsidR="00A5632B">
        <w:t>guesstimated</w:t>
      </w:r>
      <w:commentRangeEnd w:id="52"/>
      <w:r w:rsidR="00732C77">
        <w:rPr>
          <w:rStyle w:val="Merknadsreferanse"/>
        </w:rPr>
        <w:commentReference w:id="52"/>
      </w:r>
      <w:r w:rsidR="00A5632B">
        <w:t xml:space="preserve"> </w:t>
      </w:r>
      <w:ins w:id="53" w:author="Roald Kommedal" w:date="2020-12-08T08:39:00Z">
        <w:r w:rsidR="00732C77">
          <w:t xml:space="preserve">estimated </w:t>
        </w:r>
      </w:ins>
      <w:r w:rsidR="00A5632B">
        <w:t xml:space="preserve">marine half-life </w:t>
      </w:r>
      <w:r w:rsidR="00D311EF">
        <w:t>to be</w:t>
      </w:r>
      <w:r w:rsidR="00A5632B">
        <w:t xml:space="preserve"> 14.6 years for PAM at 1 mg L</w:t>
      </w:r>
      <w:r w:rsidR="00A5632B">
        <w:rPr>
          <w:vertAlign w:val="superscript"/>
        </w:rPr>
        <w:t>-1</w:t>
      </w:r>
      <w:r w:rsidR="00A5632B">
        <w:t xml:space="preserve"> </w:t>
      </w:r>
      <w:r w:rsidR="00A5632B">
        <w:fldChar w:fldCharType="begin"/>
      </w:r>
      <w:r w:rsidR="00A5632B">
        <w:instrText xml:space="preserve"> ADDIN ZOTERO_ITEM CSL_CITATION {"citationID":"YQJvivAa","properties":{"formattedCitation":"(Nomi et al., 2015)","plainCitation":"(Nomi et al., 2015)"},"citationItems":[{"id":2626,"uris":["http://zotero.org/users/local/a8HRoHEw/items/SDIC6KJ8"],"uri":["http://zotero.org/users/local/a8HRoHEw/items/SDIC6KJ8"],"itemData":{"id":2626,"type":"article-journal","title":"Determination of the Bimolecular Rate Constant of Polyacrylamide and Hydroxyl Radicals","container-title":"Chemistry Letters","page":"220-222","volume":"44","issue":"2","source":"journal.csj.jp (Atypon)","abstract":"window.figureViewer={doi:'10.1246/cl.140947',path:'/na101/home/literatum/publisher/csj/journals/content/cl/2015/cl.2015.44.2/cl.140947/20180118',figures:[{i:'_i1',type:'fig',g:[{m:'cl-140947figc.gif',l:'cl-140947figc.jpeg',size:'9 KB'}]}\n                        ]}","URL":"https://www.journal.csj.jp/doi/abs/10.1246/cl.140947","DOI":"10.1246/cl.140947","ISSN":"0366-7022","note":"00000","journalAbbreviation":"Chem. Lett.","author":[{"family":"Nomi","given":"Sonia N."},{"family":"Higaonna","given":"Yumi"},{"family":"Kasaba","given":"Tomoha"},{"family":"Arakaki","given":"Takemitsu"}],"issued":{"date-parts":[["2015",2,5]]},"accessed":{"date-parts":[["2018",10,11]]}}}],"schema":"https://github.com/citation-style-language/schema/raw/master/csl-citation.json"} </w:instrText>
      </w:r>
      <w:r w:rsidR="00A5632B">
        <w:fldChar w:fldCharType="separate"/>
      </w:r>
      <w:r w:rsidR="00A5632B" w:rsidRPr="00436172">
        <w:rPr>
          <w:rFonts w:ascii="Calibri" w:hAnsi="Calibri"/>
        </w:rPr>
        <w:t>(Nomi et al., 2015)</w:t>
      </w:r>
      <w:r w:rsidR="00A5632B">
        <w:fldChar w:fldCharType="end"/>
      </w:r>
      <w:r w:rsidR="00A5632B">
        <w:t xml:space="preserve">. </w:t>
      </w:r>
      <w:r w:rsidR="00AE524D">
        <w:t>H</w:t>
      </w:r>
      <w:r w:rsidR="00AA20A3">
        <w:t>owever, a</w:t>
      </w:r>
      <w:r w:rsidR="000C3A5A">
        <w:t>dvances</w:t>
      </w:r>
      <w:r w:rsidR="00D73AC1">
        <w:t xml:space="preserve"> in</w:t>
      </w:r>
      <w:r w:rsidR="000C3A5A">
        <w:t xml:space="preserve"> </w:t>
      </w:r>
      <w:r w:rsidR="007E4760">
        <w:t xml:space="preserve">light scattering size exclusion </w:t>
      </w:r>
      <w:r w:rsidR="00EA7927">
        <w:t>chromatography</w:t>
      </w:r>
      <w:r w:rsidR="000C3A5A">
        <w:t xml:space="preserve"> </w:t>
      </w:r>
      <w:r w:rsidR="00C67A3C" w:rsidRPr="00CE357C">
        <w:t>has</w:t>
      </w:r>
      <w:r w:rsidR="00AD6221">
        <w:t xml:space="preserve"> made </w:t>
      </w:r>
      <w:r w:rsidR="00905B10">
        <w:t>it a</w:t>
      </w:r>
      <w:r w:rsidR="00A134BC">
        <w:t xml:space="preserve"> </w:t>
      </w:r>
      <w:r w:rsidR="00C67A3C" w:rsidRPr="00CE357C">
        <w:t>conceivable task</w:t>
      </w:r>
      <w:r w:rsidR="00905B10">
        <w:t xml:space="preserve"> to characterize a wide range of polymers with enough accuracy</w:t>
      </w:r>
      <w:r w:rsidR="00AA20A3">
        <w:t xml:space="preserve"> for this to be examined</w:t>
      </w:r>
      <w:r w:rsidR="00A67A29">
        <w:t xml:space="preserve"> </w:t>
      </w:r>
      <w:r w:rsidR="00140291">
        <w:t xml:space="preserve">in detail </w:t>
      </w:r>
      <w:commentRangeStart w:id="54"/>
      <w:r w:rsidR="00A67A29">
        <w:fldChar w:fldCharType="begin"/>
      </w:r>
      <w:r w:rsidR="00F30311">
        <w:instrText xml:space="preserve"> ADDIN ZOTERO_ITEM CSL_CITATION {"citationID":"41g3SH7C","properties":{"formattedCitation":"(Andersson et al., 2003; Podzimek, 2019, 2011)","plainCitation":"(Andersson et al., 2003; Podzimek, 2019, 2011)"},"citationItems":[{"id":1546,"uris":["http://zotero.org/users/local/a8HRoHEw/items/JE2HS5KJ"],"uri":["http://zotero.org/users/local/a8HRoHEw/items/JE2HS5KJ"],"itemData":{"id":1546,"type":"article-journal","title":"Accuracy in multiangle light scattering measurements for molar mass and radius estimations. Model calculations and experiments","container-title":"Analytical Chemistry","page":"4279-4291","volume":"75","issue":"16","source":"PubMed","abstract":"Multiangle light scattering (MALS) is a well-established technique used to determine the size of macromolecules and particles. In this study, different extrapolation procedures used in MALS were investigated with regard to accuracy and robustness in the obtained molar mass and rms radius. Three different mathematical transformations of the light scattering function referred to as the Debye, Zimm, and Berry methods for constructing the Debye plot were investigated for two idealized polymer shapes, homogeneous spheres and random coils, with radii from 25 to 250 nm. The effect of the angular interval used for the extrapolation was investigated, as was the robustness of the different transformations toward errors in the measured light scattering intensity at low angles. For an rms radius less than 50 nm, the relative error in molar mass due to extrapolation was less than 1% independent of the method used. For larger radii, the error increased and the extrapolation procedure became more critical. For random coil polymers, the Berry method was superior in terms of accuracy and robustness. For spheres, the Debye method was superior. The Zimm method was inferior to the others. The different extrapolation methods were evaluated and compared on experimental data from a size exclusion chromatography-MALS analysis of an ultrahigh molar mass poly(ethylene oxide) (PEO). The PEO data qualitatively verified the calculations and stressed the importance of optimizing the extrapolation procedure after careful evaluation of the experimental data. A discussion of how to detect erroneous data in an experimental Debye plot is given.","ISSN":"0003-2700","note":"00151 \nPMID: 14632147","journalAbbreviation":"Anal. Chem.","language":"eng","author":[{"family":"Andersson","given":"Mats"},{"family":"Wittgren","given":"Bengt"},{"family":"Wahlund","given":"Karl-Gustav"}],"issued":{"date-parts":[["2003",8,15]]}},"label":"page"},{"id":3353,"uris":["http://zotero.org/users/local/a8HRoHEw/items/56CHGIDI"],"uri":["http://zotero.org/users/local/a8HRoHEw/items/56CHGIDI"],"itemData":{"id":3353,"type":"article-journal","title":"Molar mass distribution by size exclusion chromatography: Comparison of multi-angle light scattering and universal calibration","container-title":"Journal of Applied Polymer Science","page":"47561","volume":"136","issue":"21","source":"Wiley Online Library","abstract":"Series of polymers of various molar mass, chemical composition, and molecular architecture was analyzed by size exclusion chromatography (SEC) coupled with a multi-angle light scattering (MALS) photometer and an online viscometer. The molar mass averages were determined from the signal of MALS or calculated from the intrinsic viscosity and universal calibration. The comparison of the obtained results showed significant differences between the two methods. The MALS detection was shown to be more accurate for the determination of the weight-average molar mass and less vulnerable to the spreading of polymer peak by band broadening. The universal calibration can yield more accurate estimation of the number-average molar mass of branched polymers. It is also significantly more accurate for the characterization of fluorescent polymers than MALS with a regular laser of 660 nm. © 2019 Wiley Periodicals, Inc. J. Appl. Polym. Sci. 2019, 136, 47561.","URL":"https://onlinelibrary.wiley.com/doi/abs/10.1002/app.47561","DOI":"10.1002/app.47561","ISSN":"1097-4628","note":"00003","shortTitle":"Molar mass distribution by size exclusion chromatography","language":"en","author":[{"family":"Podzimek","given":"Stepan"}],"issued":{"date-parts":[["2019"]]},"accessed":{"date-parts":[["2020",10,15]]}},"label":"page"},{"id":1970,"uris":["http://zotero.org/users/local/a8HRoHEw/items/J32JQ6XK"],"uri":["http://zotero.org/users/local/a8HRoHEw/items/J32JQ6XK"],"itemData":{"id":1970,"type":"book","title":"Light Scattering, Size Exclusion Chromatography and Asymmetric Flow Field Flow Fractionation: Powerful Tools for the Characterization of Polymers, Proteins and Nanoparticles","publisher":"John Wiley &amp; Sons","number-of-pages":"362","abstract":"A comprehensive, practical approach to three powerful methods of polymer analysis and characterization  This book serves as a complete compendium of three important methods widely used for the characterization of synthetic and natural polymers—light scattering, size exclusion chromatography (SEC), and asymmetric flow field flow fractionation (A4F). Featuring numerous up-to-date examples of experimental results obtained by light scattering, SEC, and A4F measurements, Light Scattering, Size Exclusion Chromatography and Asymmetric Flow Field Flow Fractionation takes an all-in-one approach to deliver a complete and thorough explanation of the principles, theories, and instrumentation needed to characterize polymers from the viewpoint of their molar mass distribution, size, branching, and aggregation. This comprehensive resourc</w:instrText>
      </w:r>
      <w:r w:rsidR="00F30311" w:rsidRPr="00732C77">
        <w:rPr>
          <w:lang w:val="nb-NO"/>
          <w:rPrChange w:id="55" w:author="Roald Kommedal" w:date="2020-12-08T08:42:00Z">
            <w:rPr/>
          </w:rPrChange>
        </w:rPr>
        <w:instrText xml:space="preserve">e:   Is the only book gathering light scattering, size exclusion chromatography, and asymmetric flow field flow fractionation into a single text   Systematically compares results of size exclusion chromatography with results of asymmetric flow field flow fractionation, and how these two methods complement each other   Provides in-depth guidelines for reproducible and correct determination of molar mass and molecular size of polymers using SEC or A4F coupled with a multi-angle light scattering detector   Offers a detailed overview of the methodology, detection, and characterization of polymer branching   Light Scattering, Size Exclusion Chromatography and Asymmetric Flow Field Flow Fractionation should be of great interest to all those engaged in the polymer analysis and characterization in industrial and university research, as well as in manufacturing quality control laboratories. Both beginners and experienced can confidently rely on this volume to confirm their own understanding or to help interpret their results.","URL":"http://www.wiley.com/WileyCDA/WileyTitle/productCd-0470386177.html","ISBN":"978-0-470-38617-0","note":"00163","shortTitle":"Light Scattering, Size Exclusion Chromatography and Asymmetric Flow Field Flow Fractionation","author":[{"family":"Podzimek","given":"Stepan"}],"issued":{"date-parts":[["2011",4,20]]},"accessed":{"date-parts":[["2017",2,9]]}},"label":"page"}],"schema":"https://github.com/citation-style-language/schema/raw/master/csl-citation.json"} </w:instrText>
      </w:r>
      <w:r w:rsidR="00A67A29">
        <w:fldChar w:fldCharType="separate"/>
      </w:r>
      <w:r w:rsidR="00F30311" w:rsidRPr="00732C77">
        <w:rPr>
          <w:rFonts w:ascii="Calibri" w:hAnsi="Calibri"/>
          <w:lang w:val="nb-NO"/>
          <w:rPrChange w:id="56" w:author="Roald Kommedal" w:date="2020-12-08T08:42:00Z">
            <w:rPr>
              <w:rFonts w:ascii="Calibri" w:hAnsi="Calibri"/>
            </w:rPr>
          </w:rPrChange>
        </w:rPr>
        <w:t>(Andersson et al., 2003; Podzimek, 2019, 2011)</w:t>
      </w:r>
      <w:r w:rsidR="00A67A29">
        <w:fldChar w:fldCharType="end"/>
      </w:r>
      <w:commentRangeEnd w:id="54"/>
      <w:r w:rsidR="00732C77">
        <w:rPr>
          <w:rStyle w:val="Merknadsreferanse"/>
        </w:rPr>
        <w:commentReference w:id="54"/>
      </w:r>
      <w:r w:rsidR="00A67A29" w:rsidRPr="00732C77">
        <w:rPr>
          <w:lang w:val="nb-NO"/>
          <w:rPrChange w:id="57" w:author="Roald Kommedal" w:date="2020-12-08T08:42:00Z">
            <w:rPr/>
          </w:rPrChange>
        </w:rPr>
        <w:t>.</w:t>
      </w:r>
    </w:p>
    <w:p w14:paraId="41560924" w14:textId="19CCEC4A" w:rsidR="00B83154" w:rsidRPr="00732C77" w:rsidRDefault="00B83154">
      <w:pPr>
        <w:rPr>
          <w:rFonts w:asciiTheme="majorHAnsi" w:eastAsiaTheme="majorEastAsia" w:hAnsiTheme="majorHAnsi" w:cstheme="majorBidi"/>
          <w:color w:val="2E74B5" w:themeColor="accent1" w:themeShade="BF"/>
          <w:sz w:val="32"/>
          <w:szCs w:val="32"/>
        </w:rPr>
      </w:pPr>
      <w:r w:rsidRPr="00732C77">
        <w:br w:type="page"/>
      </w:r>
      <w:ins w:id="58" w:author="Roald Kommedal" w:date="2020-12-08T08:42:00Z">
        <w:r w:rsidR="00732C77" w:rsidRPr="00732C77">
          <w:lastRenderedPageBreak/>
          <w:t>HER BØR VI HA EN E</w:t>
        </w:r>
        <w:r w:rsidR="00732C77" w:rsidRPr="00732C77">
          <w:rPr>
            <w:rPrChange w:id="59" w:author="Roald Kommedal" w:date="2020-12-08T08:45:00Z">
              <w:rPr>
                <w:lang w:val="nb-NO"/>
              </w:rPr>
            </w:rPrChange>
          </w:rPr>
          <w:t>KSPLISITT MÅLFORMULERING AV TYPEN: « In this work we present photodegradation results of H</w:t>
        </w:r>
      </w:ins>
      <w:ins w:id="60" w:author="Roald Kommedal" w:date="2020-12-08T08:43:00Z">
        <w:r w:rsidR="00732C77" w:rsidRPr="00732C77">
          <w:rPr>
            <w:rPrChange w:id="61" w:author="Roald Kommedal" w:date="2020-12-08T08:45:00Z">
              <w:rPr>
                <w:lang w:val="nb-NO"/>
              </w:rPr>
            </w:rPrChange>
          </w:rPr>
          <w:t xml:space="preserve">PAM in </w:t>
        </w:r>
      </w:ins>
      <w:ins w:id="62" w:author="Roald Kommedal" w:date="2020-12-08T08:44:00Z">
        <w:r w:rsidR="00732C77" w:rsidRPr="00732C77">
          <w:rPr>
            <w:rPrChange w:id="63" w:author="Roald Kommedal" w:date="2020-12-08T08:45:00Z">
              <w:rPr>
                <w:lang w:val="nb-NO"/>
              </w:rPr>
            </w:rPrChange>
          </w:rPr>
          <w:t xml:space="preserve">simulated </w:t>
        </w:r>
      </w:ins>
      <w:ins w:id="64" w:author="Roald Kommedal" w:date="2020-12-08T08:45:00Z">
        <w:r w:rsidR="00732C77" w:rsidRPr="00732C77">
          <w:rPr>
            <w:rPrChange w:id="65" w:author="Roald Kommedal" w:date="2020-12-08T08:45:00Z">
              <w:rPr>
                <w:lang w:val="nb-NO"/>
              </w:rPr>
            </w:rPrChange>
          </w:rPr>
          <w:t xml:space="preserve">North </w:t>
        </w:r>
        <w:r w:rsidR="00732C77">
          <w:t xml:space="preserve">Sea </w:t>
        </w:r>
      </w:ins>
      <w:ins w:id="66" w:author="Roald Kommedal" w:date="2020-12-08T08:44:00Z">
        <w:r w:rsidR="00732C77" w:rsidRPr="00732C77">
          <w:rPr>
            <w:rPrChange w:id="67" w:author="Roald Kommedal" w:date="2020-12-08T08:45:00Z">
              <w:rPr>
                <w:lang w:val="nb-NO"/>
              </w:rPr>
            </w:rPrChange>
          </w:rPr>
          <w:t xml:space="preserve">epipelagic </w:t>
        </w:r>
      </w:ins>
      <w:ins w:id="68" w:author="Roald Kommedal" w:date="2020-12-08T08:43:00Z">
        <w:r w:rsidR="00732C77" w:rsidRPr="00732C77">
          <w:rPr>
            <w:rPrChange w:id="69" w:author="Roald Kommedal" w:date="2020-12-08T08:45:00Z">
              <w:rPr>
                <w:lang w:val="nb-NO"/>
              </w:rPr>
            </w:rPrChange>
          </w:rPr>
          <w:t>marine water</w:t>
        </w:r>
      </w:ins>
      <w:ins w:id="70" w:author="Roald Kommedal" w:date="2020-12-08T08:44:00Z">
        <w:r w:rsidR="00732C77" w:rsidRPr="00732C77">
          <w:rPr>
            <w:rPrChange w:id="71" w:author="Roald Kommedal" w:date="2020-12-08T08:45:00Z">
              <w:rPr>
                <w:lang w:val="nb-NO"/>
              </w:rPr>
            </w:rPrChange>
          </w:rPr>
          <w:t>s</w:t>
        </w:r>
      </w:ins>
      <w:ins w:id="72" w:author="Roald Kommedal" w:date="2020-12-08T08:43:00Z">
        <w:r w:rsidR="00732C77" w:rsidRPr="00732C77">
          <w:rPr>
            <w:rPrChange w:id="73" w:author="Roald Kommedal" w:date="2020-12-08T08:45:00Z">
              <w:rPr>
                <w:lang w:val="nb-NO"/>
              </w:rPr>
            </w:rPrChange>
          </w:rPr>
          <w:t xml:space="preserve"> including degradation intermediates and</w:t>
        </w:r>
        <w:proofErr w:type="gramStart"/>
        <w:r w:rsidR="00732C77" w:rsidRPr="00732C77">
          <w:rPr>
            <w:rPrChange w:id="74" w:author="Roald Kommedal" w:date="2020-12-08T08:45:00Z">
              <w:rPr>
                <w:lang w:val="nb-NO"/>
              </w:rPr>
            </w:rPrChange>
          </w:rPr>
          <w:t>….»</w:t>
        </w:r>
      </w:ins>
      <w:proofErr w:type="gramEnd"/>
    </w:p>
    <w:p w14:paraId="1CA97190" w14:textId="77777777" w:rsidR="00204816" w:rsidRDefault="00B53CE2" w:rsidP="00E76138">
      <w:pPr>
        <w:pStyle w:val="Overskrift1"/>
      </w:pPr>
      <w:r w:rsidRPr="00117731">
        <w:t>Materials and methods</w:t>
      </w:r>
    </w:p>
    <w:p w14:paraId="2B765FBB" w14:textId="77777777" w:rsidR="00883D35" w:rsidRPr="00C15990" w:rsidRDefault="00883D35" w:rsidP="00C15990">
      <w:pPr>
        <w:pStyle w:val="Overskrift2"/>
      </w:pPr>
      <w:r w:rsidRPr="00C15990">
        <w:t>Test c</w:t>
      </w:r>
      <w:r w:rsidR="00923693" w:rsidRPr="00C15990">
        <w:t>ompounds</w:t>
      </w:r>
    </w:p>
    <w:p w14:paraId="7743482C" w14:textId="77777777" w:rsidR="00DD17A5" w:rsidRDefault="00324C16">
      <w:pPr>
        <w:rPr>
          <w:rFonts w:ascii="Arial" w:hAnsi="Arial" w:cs="Arial"/>
          <w:color w:val="444444"/>
          <w:sz w:val="18"/>
          <w:szCs w:val="18"/>
          <w:shd w:val="clear" w:color="auto" w:fill="FFFFFF"/>
        </w:rPr>
      </w:pPr>
      <w:r>
        <w:t xml:space="preserve">Polymers </w:t>
      </w:r>
      <w:r w:rsidR="005449E9">
        <w:t xml:space="preserve">were acquired from </w:t>
      </w:r>
      <w:proofErr w:type="spellStart"/>
      <w:r w:rsidR="005449E9" w:rsidRPr="00C571A9">
        <w:t>Polysciences</w:t>
      </w:r>
      <w:proofErr w:type="spellEnd"/>
      <w:r w:rsidR="005449E9" w:rsidRPr="00C571A9">
        <w:t xml:space="preserve"> </w:t>
      </w:r>
      <w:r>
        <w:t>(</w:t>
      </w:r>
      <w:proofErr w:type="spellStart"/>
      <w:r>
        <w:t>Polysciences</w:t>
      </w:r>
      <w:proofErr w:type="spellEnd"/>
      <w:r>
        <w:t xml:space="preserve"> </w:t>
      </w:r>
      <w:r w:rsidR="005449E9" w:rsidRPr="00C571A9">
        <w:t>Europe GmbH</w:t>
      </w:r>
      <w:r>
        <w:t>, Germany</w:t>
      </w:r>
      <w:r w:rsidR="005449E9">
        <w:t>) includ</w:t>
      </w:r>
      <w:r>
        <w:t>ing</w:t>
      </w:r>
      <w:r w:rsidR="005449E9">
        <w:t xml:space="preserve"> </w:t>
      </w:r>
      <w:r>
        <w:t xml:space="preserve">the </w:t>
      </w:r>
      <w:r w:rsidR="005449E9">
        <w:rPr>
          <w:rFonts w:ascii="Arial" w:hAnsi="Arial" w:cs="Arial"/>
          <w:color w:val="444444"/>
          <w:sz w:val="18"/>
          <w:szCs w:val="18"/>
          <w:shd w:val="clear" w:color="auto" w:fill="FFFFFF"/>
        </w:rPr>
        <w:t>h</w:t>
      </w:r>
      <w:r w:rsidR="007466E6">
        <w:t>omopolymer</w:t>
      </w:r>
      <w:r>
        <w:t xml:space="preserve"> </w:t>
      </w:r>
      <w:r w:rsidR="007466E6">
        <w:t>p</w:t>
      </w:r>
      <w:r w:rsidR="00883D35" w:rsidRPr="00CE357C">
        <w:t>olyacrylic acid (PAC)</w:t>
      </w:r>
      <w:r>
        <w:t xml:space="preserve"> with nominal molar masses (MW)</w:t>
      </w:r>
      <w:r w:rsidR="005D7DBE">
        <w:t xml:space="preserve"> </w:t>
      </w:r>
      <w:r w:rsidR="00883D35" w:rsidRPr="00CE357C">
        <w:t xml:space="preserve">2 </w:t>
      </w:r>
      <w:proofErr w:type="spellStart"/>
      <w:r w:rsidR="00883D35" w:rsidRPr="00CE357C">
        <w:t>kDa</w:t>
      </w:r>
      <w:proofErr w:type="spellEnd"/>
      <w:r w:rsidR="00883D35" w:rsidRPr="00CE357C">
        <w:t xml:space="preserve">, 50 </w:t>
      </w:r>
      <w:proofErr w:type="spellStart"/>
      <w:r w:rsidR="00883D35" w:rsidRPr="00CE357C">
        <w:t>kDa</w:t>
      </w:r>
      <w:proofErr w:type="spellEnd"/>
      <w:r w:rsidR="00883D35" w:rsidRPr="00CE357C">
        <w:t xml:space="preserve">, 450 </w:t>
      </w:r>
      <w:proofErr w:type="spellStart"/>
      <w:r w:rsidR="00883D35" w:rsidRPr="00CE357C">
        <w:t>kDa</w:t>
      </w:r>
      <w:proofErr w:type="spellEnd"/>
      <w:r w:rsidR="00883D35" w:rsidRPr="00CE357C">
        <w:t xml:space="preserve">, </w:t>
      </w:r>
      <w:r>
        <w:t xml:space="preserve">and </w:t>
      </w:r>
      <w:r w:rsidR="00883D35">
        <w:t>p</w:t>
      </w:r>
      <w:r w:rsidR="00883D35" w:rsidRPr="00CE357C">
        <w:t xml:space="preserve">olyacrylamide (PAM) 10 </w:t>
      </w:r>
      <w:proofErr w:type="spellStart"/>
      <w:r w:rsidR="00883D35" w:rsidRPr="00CE357C">
        <w:t>kDa</w:t>
      </w:r>
      <w:proofErr w:type="spellEnd"/>
      <w:r w:rsidR="00883D35" w:rsidRPr="00CE357C">
        <w:t xml:space="preserve">, 600 </w:t>
      </w:r>
      <w:proofErr w:type="spellStart"/>
      <w:r w:rsidR="00883D35" w:rsidRPr="00CE357C">
        <w:t>kDa</w:t>
      </w:r>
      <w:proofErr w:type="spellEnd"/>
      <w:r w:rsidR="00883D35" w:rsidRPr="00CE357C">
        <w:t xml:space="preserve">, 6 </w:t>
      </w:r>
      <w:proofErr w:type="spellStart"/>
      <w:r w:rsidR="00883D35" w:rsidRPr="00CE357C">
        <w:t>MDa</w:t>
      </w:r>
      <w:proofErr w:type="spellEnd"/>
      <w:r w:rsidR="00883D35">
        <w:t xml:space="preserve">, and </w:t>
      </w:r>
      <w:r>
        <w:t xml:space="preserve">HPAM copolymers </w:t>
      </w:r>
      <w:r w:rsidR="007466E6">
        <w:t>(</w:t>
      </w:r>
      <w:r w:rsidR="00883D35">
        <w:t>acrylamide</w:t>
      </w:r>
      <w:r w:rsidR="007466E6">
        <w:t>/</w:t>
      </w:r>
      <w:r w:rsidR="00883D35" w:rsidRPr="00CE357C">
        <w:t>acrylic acid</w:t>
      </w:r>
      <w:r>
        <w:t xml:space="preserve"> </w:t>
      </w:r>
      <w:r w:rsidR="007466E6">
        <w:t xml:space="preserve">) 9010 200 </w:t>
      </w:r>
      <w:proofErr w:type="spellStart"/>
      <w:r w:rsidR="007466E6">
        <w:t>kDa</w:t>
      </w:r>
      <w:proofErr w:type="spellEnd"/>
      <w:r w:rsidR="007466E6">
        <w:t xml:space="preserve">, 3070 200 </w:t>
      </w:r>
      <w:proofErr w:type="spellStart"/>
      <w:r w:rsidR="007466E6">
        <w:t>kDa</w:t>
      </w:r>
      <w:proofErr w:type="spellEnd"/>
      <w:r w:rsidR="007466E6">
        <w:t xml:space="preserve">, 7030 18 </w:t>
      </w:r>
      <w:proofErr w:type="spellStart"/>
      <w:r w:rsidR="007466E6">
        <w:t>MDa</w:t>
      </w:r>
      <w:proofErr w:type="spellEnd"/>
      <w:r w:rsidR="007466E6">
        <w:t>, and 60</w:t>
      </w:r>
      <w:r w:rsidR="00883D35" w:rsidRPr="00CE357C">
        <w:t xml:space="preserve">40 10 </w:t>
      </w:r>
      <w:proofErr w:type="spellStart"/>
      <w:r w:rsidR="00883D35" w:rsidRPr="00CE357C">
        <w:t>MDa</w:t>
      </w:r>
      <w:proofErr w:type="spellEnd"/>
      <w:r>
        <w:t>. P</w:t>
      </w:r>
      <w:r w:rsidRPr="00CE357C">
        <w:t xml:space="preserve">oly-2-acrylamido-2-methyl-1-propanesulfonic acid </w:t>
      </w:r>
      <w:r w:rsidR="001633D3">
        <w:t xml:space="preserve">(PAMPS) </w:t>
      </w:r>
      <w:r>
        <w:t xml:space="preserve">2 </w:t>
      </w:r>
      <w:proofErr w:type="spellStart"/>
      <w:r>
        <w:t>MDa</w:t>
      </w:r>
      <w:proofErr w:type="spellEnd"/>
      <w:r>
        <w:t xml:space="preserve"> was acquired from </w:t>
      </w:r>
      <w:r w:rsidRPr="00923693">
        <w:t>Sigma-Aldrich®</w:t>
      </w:r>
      <w:r>
        <w:t xml:space="preserve"> (</w:t>
      </w:r>
      <w:r w:rsidRPr="005449E9">
        <w:t>Merck Life Science AS</w:t>
      </w:r>
      <w:r>
        <w:t>, Norway)</w:t>
      </w:r>
    </w:p>
    <w:p w14:paraId="6B34A583" w14:textId="77777777" w:rsidR="00CD5E82" w:rsidRDefault="00CD5E82" w:rsidP="00CD5E82">
      <w:pPr>
        <w:pStyle w:val="Overskrift2"/>
      </w:pPr>
      <w:r>
        <w:t>Test methodology</w:t>
      </w:r>
    </w:p>
    <w:p w14:paraId="5DBE7139" w14:textId="3F4765F3" w:rsidR="00551909" w:rsidRPr="00142DC1" w:rsidRDefault="00CD5E82" w:rsidP="00CD5E82">
      <w:pPr>
        <w:rPr>
          <w:color w:val="000000" w:themeColor="text1"/>
        </w:rPr>
      </w:pPr>
      <w:r>
        <w:t>P</w:t>
      </w:r>
      <w:r w:rsidRPr="00637571">
        <w:t xml:space="preserve">olymer </w:t>
      </w:r>
      <w:r>
        <w:t>is</w:t>
      </w:r>
      <w:r w:rsidRPr="00637571">
        <w:t xml:space="preserve"> exposed</w:t>
      </w:r>
      <w:r w:rsidR="00F668B6">
        <w:t xml:space="preserve"> </w:t>
      </w:r>
      <w:r w:rsidR="00184209">
        <w:t>to conditions</w:t>
      </w:r>
      <w:r>
        <w:t xml:space="preserve"> mimicking</w:t>
      </w:r>
      <w:r w:rsidR="00184209">
        <w:t xml:space="preserve"> the</w:t>
      </w:r>
      <w:r>
        <w:t xml:space="preserve"> epipelagic North Sea. Three separate </w:t>
      </w:r>
      <w:commentRangeStart w:id="75"/>
      <w:r w:rsidR="00F668B6">
        <w:t>medium-term</w:t>
      </w:r>
      <w:commentRangeEnd w:id="75"/>
      <w:r w:rsidR="00732C77">
        <w:rPr>
          <w:rStyle w:val="Merknadsreferanse"/>
        </w:rPr>
        <w:commentReference w:id="75"/>
      </w:r>
      <w:r w:rsidR="00F668B6">
        <w:t xml:space="preserve"> </w:t>
      </w:r>
      <w:r>
        <w:t xml:space="preserve">experiments </w:t>
      </w:r>
      <w:del w:id="76" w:author="Roald Kommedal" w:date="2020-12-08T08:47:00Z">
        <w:r w:rsidDel="00EE772E">
          <w:delText xml:space="preserve">are </w:delText>
        </w:r>
      </w:del>
      <w:commentRangeStart w:id="77"/>
      <w:ins w:id="78" w:author="Roald Kommedal" w:date="2020-12-08T08:47:00Z">
        <w:r w:rsidR="00EE772E">
          <w:t xml:space="preserve">were </w:t>
        </w:r>
        <w:commentRangeEnd w:id="77"/>
        <w:r w:rsidR="00EE772E">
          <w:rPr>
            <w:rStyle w:val="Merknadsreferanse"/>
          </w:rPr>
          <w:commentReference w:id="77"/>
        </w:r>
      </w:ins>
      <w:r>
        <w:t xml:space="preserve">conducted </w:t>
      </w:r>
      <w:del w:id="79" w:author="Roald Kommedal" w:date="2020-12-08T08:47:00Z">
        <w:r w:rsidDel="00EE772E">
          <w:delText>for</w:delText>
        </w:r>
      </w:del>
      <w:ins w:id="80" w:author="Roald Kommedal" w:date="2020-12-08T08:47:00Z">
        <w:r w:rsidR="00EE772E">
          <w:t>to explore</w:t>
        </w:r>
      </w:ins>
      <w:del w:id="81" w:author="Roald Kommedal" w:date="2020-12-08T08:47:00Z">
        <w:r w:rsidDel="00EE772E">
          <w:delText xml:space="preserve"> exploring </w:delText>
        </w:r>
      </w:del>
      <w:ins w:id="82" w:author="Roald Kommedal" w:date="2020-12-08T08:47:00Z">
        <w:r w:rsidR="00EE772E">
          <w:t xml:space="preserve"> </w:t>
        </w:r>
      </w:ins>
      <w:r>
        <w:t xml:space="preserve">how marine depolymerization </w:t>
      </w:r>
      <w:commentRangeStart w:id="83"/>
      <w:r>
        <w:t>relate</w:t>
      </w:r>
      <w:commentRangeEnd w:id="83"/>
      <w:r w:rsidR="00EE772E">
        <w:rPr>
          <w:rStyle w:val="Merknadsreferanse"/>
        </w:rPr>
        <w:commentReference w:id="83"/>
      </w:r>
      <w:r>
        <w:t xml:space="preserve"> to polymer structure</w:t>
      </w:r>
      <w:r w:rsidR="00E175AC">
        <w:t xml:space="preserve">, </w:t>
      </w:r>
      <w:r>
        <w:t xml:space="preserve">concentration, molecular weight, and oxygen radical chemistry (ROS). </w:t>
      </w:r>
      <w:ins w:id="84" w:author="Roald Kommedal" w:date="2020-12-08T08:51:00Z">
        <w:r w:rsidR="00EE772E">
          <w:t>In the first ex</w:t>
        </w:r>
      </w:ins>
      <w:ins w:id="85" w:author="Roald Kommedal" w:date="2020-12-08T08:52:00Z">
        <w:r w:rsidR="00EE772E">
          <w:t xml:space="preserve">periment we studied the …. </w:t>
        </w:r>
        <w:proofErr w:type="spellStart"/>
        <w:r w:rsidR="00EE772E">
          <w:t>Osv</w:t>
        </w:r>
        <w:proofErr w:type="spellEnd"/>
        <w:r w:rsidR="00EE772E">
          <w:t xml:space="preserve">. </w:t>
        </w:r>
      </w:ins>
      <w:r>
        <w:t xml:space="preserve">The </w:t>
      </w:r>
      <w:commentRangeStart w:id="86"/>
      <w:r>
        <w:t xml:space="preserve">“structure” </w:t>
      </w:r>
      <w:r w:rsidR="007466E6">
        <w:t xml:space="preserve">experiment </w:t>
      </w:r>
      <w:commentRangeEnd w:id="86"/>
      <w:r w:rsidR="00EE772E">
        <w:rPr>
          <w:rStyle w:val="Merknadsreferanse"/>
        </w:rPr>
        <w:commentReference w:id="86"/>
      </w:r>
      <w:r>
        <w:t>expose</w:t>
      </w:r>
      <w:r w:rsidR="005D2A79">
        <w:t>s</w:t>
      </w:r>
      <w:r>
        <w:t xml:space="preserve"> </w:t>
      </w:r>
      <w:r w:rsidR="007466E6">
        <w:t>every polymer</w:t>
      </w:r>
      <w:r>
        <w:t xml:space="preserve"> at 40 mg L</w:t>
      </w:r>
      <w:r>
        <w:rPr>
          <w:vertAlign w:val="superscript"/>
        </w:rPr>
        <w:t>-1</w:t>
      </w:r>
      <w:r w:rsidR="007466E6">
        <w:t>. T</w:t>
      </w:r>
      <w:r>
        <w:t xml:space="preserve">he “ROS” </w:t>
      </w:r>
      <w:r w:rsidR="007466E6">
        <w:t xml:space="preserve">and “concentration” experiments </w:t>
      </w:r>
      <w:del w:id="87" w:author="Roald Kommedal" w:date="2020-12-08T08:52:00Z">
        <w:r w:rsidDel="00EE772E">
          <w:delText xml:space="preserve">exposes </w:delText>
        </w:r>
      </w:del>
      <w:ins w:id="88" w:author="Roald Kommedal" w:date="2020-12-08T08:52:00Z">
        <w:r w:rsidR="00EE772E">
          <w:t xml:space="preserve">exposed </w:t>
        </w:r>
      </w:ins>
      <w:r>
        <w:t xml:space="preserve">PAM 6 </w:t>
      </w:r>
      <w:proofErr w:type="spellStart"/>
      <w:r>
        <w:t>MDa</w:t>
      </w:r>
      <w:proofErr w:type="spellEnd"/>
      <w:r w:rsidR="007466E6">
        <w:t xml:space="preserve"> </w:t>
      </w:r>
      <w:commentRangeStart w:id="89"/>
      <w:r>
        <w:t xml:space="preserve">to </w:t>
      </w:r>
      <w:r w:rsidRPr="00637571">
        <w:t xml:space="preserve">various agents </w:t>
      </w:r>
      <w:r>
        <w:t xml:space="preserve">associated </w:t>
      </w:r>
      <w:commentRangeEnd w:id="89"/>
      <w:r w:rsidR="00EE772E">
        <w:rPr>
          <w:rStyle w:val="Merknadsreferanse"/>
        </w:rPr>
        <w:commentReference w:id="89"/>
      </w:r>
      <w:r>
        <w:t xml:space="preserve">with </w:t>
      </w:r>
      <w:r w:rsidR="00F668B6">
        <w:t>(photo)</w:t>
      </w:r>
      <w:r>
        <w:t>radical chemistry</w:t>
      </w:r>
      <w:r w:rsidR="007466E6">
        <w:t xml:space="preserve"> or from </w:t>
      </w:r>
      <w:r>
        <w:t>dilute (0.1 mg L</w:t>
      </w:r>
      <w:r>
        <w:rPr>
          <w:vertAlign w:val="superscript"/>
        </w:rPr>
        <w:t>-1</w:t>
      </w:r>
      <w:r>
        <w:t>) to concentrated (10 g L</w:t>
      </w:r>
      <w:r>
        <w:rPr>
          <w:vertAlign w:val="superscript"/>
        </w:rPr>
        <w:t>-1</w:t>
      </w:r>
      <w:r>
        <w:t>)</w:t>
      </w:r>
      <w:r w:rsidR="007466E6">
        <w:t xml:space="preserve"> </w:t>
      </w:r>
      <w:r w:rsidR="005D2A79">
        <w:t xml:space="preserve">regimes </w:t>
      </w:r>
      <w:r w:rsidR="007466E6">
        <w:t>respectively</w:t>
      </w:r>
      <w:r>
        <w:t xml:space="preserve">. </w:t>
      </w:r>
      <w:r w:rsidR="003C6CD4" w:rsidRPr="008947DB">
        <w:rPr>
          <w:color w:val="000000" w:themeColor="text1"/>
        </w:rPr>
        <w:t>An</w:t>
      </w:r>
      <w:r w:rsidR="00F668B6">
        <w:rPr>
          <w:color w:val="000000" w:themeColor="text1"/>
        </w:rPr>
        <w:t xml:space="preserve"> accelerated weathering device</w:t>
      </w:r>
      <w:r w:rsidR="003C6CD4">
        <w:rPr>
          <w:color w:val="000000" w:themeColor="text1"/>
        </w:rPr>
        <w:t xml:space="preserve"> </w:t>
      </w:r>
      <w:r w:rsidR="00F668B6">
        <w:rPr>
          <w:color w:val="000000" w:themeColor="text1"/>
        </w:rPr>
        <w:t xml:space="preserve">fitted with a </w:t>
      </w:r>
      <w:r w:rsidR="004E4761">
        <w:rPr>
          <w:color w:val="000000" w:themeColor="text1"/>
        </w:rPr>
        <w:t xml:space="preserve">1500 W xenon arc lamp and </w:t>
      </w:r>
      <w:r w:rsidR="00F668B6">
        <w:rPr>
          <w:color w:val="000000" w:themeColor="text1"/>
        </w:rPr>
        <w:t>“D</w:t>
      </w:r>
      <w:r w:rsidR="00F668B6" w:rsidRPr="008947DB">
        <w:rPr>
          <w:color w:val="000000" w:themeColor="text1"/>
        </w:rPr>
        <w:t>aylight reduced IR</w:t>
      </w:r>
      <w:r w:rsidR="00F668B6">
        <w:rPr>
          <w:color w:val="000000" w:themeColor="text1"/>
        </w:rPr>
        <w:t>”</w:t>
      </w:r>
      <w:r w:rsidR="005D2A79">
        <w:rPr>
          <w:color w:val="000000" w:themeColor="text1"/>
        </w:rPr>
        <w:t xml:space="preserve"> filter</w:t>
      </w:r>
      <w:r w:rsidR="00F668B6">
        <w:rPr>
          <w:color w:val="000000" w:themeColor="text1"/>
        </w:rPr>
        <w:t xml:space="preserve"> </w:t>
      </w:r>
      <w:r w:rsidR="00E175AC">
        <w:rPr>
          <w:color w:val="000000" w:themeColor="text1"/>
        </w:rPr>
        <w:t>was</w:t>
      </w:r>
      <w:r w:rsidR="00A67A55">
        <w:rPr>
          <w:color w:val="000000" w:themeColor="text1"/>
        </w:rPr>
        <w:t xml:space="preserve"> </w:t>
      </w:r>
      <w:r w:rsidR="003C6CD4">
        <w:rPr>
          <w:color w:val="000000" w:themeColor="text1"/>
        </w:rPr>
        <w:t xml:space="preserve">used for </w:t>
      </w:r>
      <w:r w:rsidR="007466E6">
        <w:rPr>
          <w:color w:val="000000" w:themeColor="text1"/>
        </w:rPr>
        <w:t>generating</w:t>
      </w:r>
      <w:r w:rsidR="00A67A55">
        <w:rPr>
          <w:color w:val="000000" w:themeColor="text1"/>
        </w:rPr>
        <w:t xml:space="preserve"> </w:t>
      </w:r>
      <w:r w:rsidR="003C6CD4">
        <w:rPr>
          <w:color w:val="000000" w:themeColor="text1"/>
        </w:rPr>
        <w:t>artificial sunlight</w:t>
      </w:r>
      <w:r w:rsidR="00C57DB8">
        <w:rPr>
          <w:color w:val="000000" w:themeColor="text1"/>
        </w:rPr>
        <w:t xml:space="preserve"> corresponding to the solar spectrum at sea level</w:t>
      </w:r>
      <w:r w:rsidR="005D2A79">
        <w:rPr>
          <w:color w:val="000000" w:themeColor="text1"/>
        </w:rPr>
        <w:t xml:space="preserve"> (</w:t>
      </w:r>
      <w:r w:rsidR="005D2A79" w:rsidRPr="008947DB">
        <w:rPr>
          <w:color w:val="000000" w:themeColor="text1"/>
        </w:rPr>
        <w:t xml:space="preserve">Atlas </w:t>
      </w:r>
      <w:proofErr w:type="spellStart"/>
      <w:r w:rsidR="005D2A79" w:rsidRPr="008947DB">
        <w:rPr>
          <w:color w:val="000000" w:themeColor="text1"/>
        </w:rPr>
        <w:t>Suntest</w:t>
      </w:r>
      <w:proofErr w:type="spellEnd"/>
      <w:r w:rsidR="005D2A79" w:rsidRPr="008947DB">
        <w:rPr>
          <w:color w:val="000000" w:themeColor="text1"/>
        </w:rPr>
        <w:t xml:space="preserve"> CPS+</w:t>
      </w:r>
      <w:r w:rsidR="005D2A79">
        <w:rPr>
          <w:color w:val="000000" w:themeColor="text1"/>
        </w:rPr>
        <w:t>,</w:t>
      </w:r>
      <w:r w:rsidR="005D2A79" w:rsidRPr="008947DB">
        <w:rPr>
          <w:color w:val="000000" w:themeColor="text1"/>
        </w:rPr>
        <w:t xml:space="preserve"> </w:t>
      </w:r>
      <w:proofErr w:type="spellStart"/>
      <w:r w:rsidR="005D2A79" w:rsidRPr="008947DB">
        <w:rPr>
          <w:color w:val="000000" w:themeColor="text1"/>
        </w:rPr>
        <w:t>Cromocol</w:t>
      </w:r>
      <w:proofErr w:type="spellEnd"/>
      <w:r w:rsidR="005D2A79" w:rsidRPr="008947DB">
        <w:rPr>
          <w:color w:val="000000" w:themeColor="text1"/>
        </w:rPr>
        <w:t xml:space="preserve"> Scandinavia AB</w:t>
      </w:r>
      <w:r w:rsidR="00A73E9A">
        <w:rPr>
          <w:color w:val="000000" w:themeColor="text1"/>
        </w:rPr>
        <w:t>, Sweden</w:t>
      </w:r>
      <w:r w:rsidR="005D2A79">
        <w:rPr>
          <w:color w:val="000000" w:themeColor="text1"/>
        </w:rPr>
        <w:t>)</w:t>
      </w:r>
      <w:r w:rsidR="00D14C83">
        <w:rPr>
          <w:color w:val="000000" w:themeColor="text1"/>
        </w:rPr>
        <w:t>. I</w:t>
      </w:r>
      <w:r w:rsidR="003C6CD4" w:rsidRPr="008947DB">
        <w:rPr>
          <w:color w:val="000000" w:themeColor="text1"/>
        </w:rPr>
        <w:t>rradiance</w:t>
      </w:r>
      <w:r w:rsidR="00E83DC5">
        <w:rPr>
          <w:color w:val="000000" w:themeColor="text1"/>
        </w:rPr>
        <w:t xml:space="preserve"> in the near UV</w:t>
      </w:r>
      <w:r w:rsidR="003C6CD4">
        <w:rPr>
          <w:color w:val="000000" w:themeColor="text1"/>
        </w:rPr>
        <w:t xml:space="preserve"> </w:t>
      </w:r>
      <w:r w:rsidR="007F1808">
        <w:t>(</w:t>
      </w:r>
      <w:r w:rsidR="007F1808">
        <w:rPr>
          <w:color w:val="000000" w:themeColor="text1"/>
        </w:rPr>
        <w:t>300-</w:t>
      </w:r>
      <w:r w:rsidR="007F1808" w:rsidRPr="008947DB">
        <w:rPr>
          <w:color w:val="000000" w:themeColor="text1"/>
        </w:rPr>
        <w:t>400 nm</w:t>
      </w:r>
      <w:r w:rsidR="007F1808">
        <w:rPr>
          <w:color w:val="000000" w:themeColor="text1"/>
        </w:rPr>
        <w:t xml:space="preserve">) </w:t>
      </w:r>
      <w:r w:rsidR="00D14C83">
        <w:rPr>
          <w:color w:val="000000" w:themeColor="text1"/>
        </w:rPr>
        <w:t xml:space="preserve">was </w:t>
      </w:r>
      <w:r w:rsidR="003C6CD4" w:rsidRPr="008947DB">
        <w:rPr>
          <w:color w:val="000000" w:themeColor="text1"/>
        </w:rPr>
        <w:t>set to 40 W</w:t>
      </w:r>
      <w:r w:rsidR="003C6CD4">
        <w:rPr>
          <w:color w:val="000000" w:themeColor="text1"/>
        </w:rPr>
        <w:t xml:space="preserve"> </w:t>
      </w:r>
      <w:r w:rsidR="003C6CD4" w:rsidRPr="00F77B6C">
        <w:rPr>
          <w:color w:val="000000" w:themeColor="text1"/>
        </w:rPr>
        <w:t>m</w:t>
      </w:r>
      <w:r w:rsidR="003C6CD4">
        <w:rPr>
          <w:color w:val="000000" w:themeColor="text1"/>
          <w:vertAlign w:val="superscript"/>
        </w:rPr>
        <w:t>-2</w:t>
      </w:r>
      <w:r w:rsidR="003C6CD4">
        <w:rPr>
          <w:color w:val="000000" w:themeColor="text1"/>
        </w:rPr>
        <w:t xml:space="preserve"> </w:t>
      </w:r>
      <w:r w:rsidR="005205FA">
        <w:t>resembling</w:t>
      </w:r>
      <w:r w:rsidR="00A716A9">
        <w:t xml:space="preserve"> a clear summers day in the Nordic</w:t>
      </w:r>
      <w:ins w:id="90" w:author="Roald Kommedal" w:date="2020-12-08T08:54:00Z">
        <w:r w:rsidR="00EE772E">
          <w:t xml:space="preserve"> </w:t>
        </w:r>
        <w:proofErr w:type="spellStart"/>
        <w:r w:rsidR="00EE772E">
          <w:t>lattitudes</w:t>
        </w:r>
      </w:ins>
      <w:proofErr w:type="spellEnd"/>
      <w:del w:id="91" w:author="Roald Kommedal" w:date="2020-12-08T08:54:00Z">
        <w:r w:rsidR="00A716A9" w:rsidDel="00EE772E">
          <w:delText>s</w:delText>
        </w:r>
      </w:del>
      <w:r w:rsidR="00E175AC">
        <w:t>.</w:t>
      </w:r>
      <w:r w:rsidR="005205FA">
        <w:rPr>
          <w:color w:val="000000" w:themeColor="text1"/>
        </w:rPr>
        <w:t xml:space="preserve"> </w:t>
      </w:r>
      <w:commentRangeStart w:id="92"/>
      <w:r w:rsidR="00E175AC">
        <w:rPr>
          <w:color w:val="000000" w:themeColor="text1"/>
        </w:rPr>
        <w:t>Albeit</w:t>
      </w:r>
      <w:commentRangeEnd w:id="92"/>
      <w:r w:rsidR="00EE772E">
        <w:rPr>
          <w:rStyle w:val="Merknadsreferanse"/>
        </w:rPr>
        <w:commentReference w:id="92"/>
      </w:r>
      <w:r w:rsidR="003E634C">
        <w:rPr>
          <w:color w:val="000000" w:themeColor="text1"/>
        </w:rPr>
        <w:t>,</w:t>
      </w:r>
      <w:r w:rsidR="00F668B6">
        <w:rPr>
          <w:color w:val="000000" w:themeColor="text1"/>
        </w:rPr>
        <w:t xml:space="preserve"> 12 </w:t>
      </w:r>
      <w:r w:rsidR="00E175AC">
        <w:rPr>
          <w:color w:val="000000" w:themeColor="text1"/>
        </w:rPr>
        <w:t>hour</w:t>
      </w:r>
      <w:r w:rsidR="00F668B6">
        <w:rPr>
          <w:color w:val="000000" w:themeColor="text1"/>
        </w:rPr>
        <w:t>s per day</w:t>
      </w:r>
      <w:r w:rsidR="005205FA">
        <w:rPr>
          <w:color w:val="000000" w:themeColor="text1"/>
        </w:rPr>
        <w:t xml:space="preserve"> photoperiods </w:t>
      </w:r>
      <w:r w:rsidR="00A67A55">
        <w:rPr>
          <w:color w:val="000000" w:themeColor="text1"/>
        </w:rPr>
        <w:t>yield</w:t>
      </w:r>
      <w:r w:rsidR="00976FDB">
        <w:rPr>
          <w:color w:val="000000" w:themeColor="text1"/>
        </w:rPr>
        <w:t>s</w:t>
      </w:r>
      <w:r w:rsidR="00A67A55">
        <w:rPr>
          <w:color w:val="000000" w:themeColor="text1"/>
        </w:rPr>
        <w:t xml:space="preserve"> a </w:t>
      </w:r>
      <w:r w:rsidR="005205FA">
        <w:rPr>
          <w:color w:val="000000" w:themeColor="text1"/>
        </w:rPr>
        <w:t>more</w:t>
      </w:r>
      <w:r w:rsidR="003C6CD4">
        <w:rPr>
          <w:color w:val="000000" w:themeColor="text1"/>
        </w:rPr>
        <w:t xml:space="preserve"> </w:t>
      </w:r>
      <w:r w:rsidR="005205FA">
        <w:rPr>
          <w:color w:val="000000" w:themeColor="text1"/>
        </w:rPr>
        <w:t>tropical</w:t>
      </w:r>
      <w:r w:rsidR="00E175AC">
        <w:rPr>
          <w:color w:val="000000" w:themeColor="text1"/>
        </w:rPr>
        <w:t xml:space="preserve"> exposure rate </w:t>
      </w:r>
      <w:r w:rsidR="007F4403">
        <w:rPr>
          <w:color w:val="000000" w:themeColor="text1"/>
        </w:rPr>
        <w:t>of</w:t>
      </w:r>
      <w:r w:rsidR="005205FA">
        <w:rPr>
          <w:color w:val="000000" w:themeColor="text1"/>
        </w:rPr>
        <w:t xml:space="preserve"> </w:t>
      </w:r>
      <w:r w:rsidR="003C6CD4">
        <w:rPr>
          <w:color w:val="000000" w:themeColor="text1"/>
        </w:rPr>
        <w:t>1728 kJ m</w:t>
      </w:r>
      <w:r w:rsidR="003C6CD4">
        <w:rPr>
          <w:color w:val="000000" w:themeColor="text1"/>
          <w:vertAlign w:val="superscript"/>
        </w:rPr>
        <w:t>-</w:t>
      </w:r>
      <w:r w:rsidR="003C6CD4" w:rsidRPr="00F77B6C">
        <w:rPr>
          <w:color w:val="000000" w:themeColor="text1"/>
          <w:vertAlign w:val="superscript"/>
        </w:rPr>
        <w:t>2</w:t>
      </w:r>
      <w:r w:rsidR="003C6CD4">
        <w:rPr>
          <w:color w:val="000000" w:themeColor="text1"/>
          <w:vertAlign w:val="superscript"/>
        </w:rPr>
        <w:t xml:space="preserve"> </w:t>
      </w:r>
      <w:r w:rsidR="003C6CD4">
        <w:t>day</w:t>
      </w:r>
      <w:r w:rsidR="003C6CD4">
        <w:rPr>
          <w:vertAlign w:val="superscript"/>
        </w:rPr>
        <w:t>-1</w:t>
      </w:r>
      <w:r w:rsidR="00D14C83">
        <w:rPr>
          <w:vertAlign w:val="superscript"/>
        </w:rPr>
        <w:t xml:space="preserve"> </w:t>
      </w:r>
      <w:r w:rsidR="00A67A55">
        <w:rPr>
          <w:color w:val="000000" w:themeColor="text1"/>
        </w:rPr>
        <w:fldChar w:fldCharType="begin"/>
      </w:r>
      <w:r w:rsidR="00A67A55">
        <w:rPr>
          <w:color w:val="000000" w:themeColor="text1"/>
        </w:rPr>
        <w:instrText xml:space="preserve"> ADDIN ZOTERO_ITEM CSL_CITATION {"citationID":"ixSsBgBY","properties":{"formattedCitation":"(Bird and Riordan, 1986)","plainCitation":"(Bird and Riordan, 1986)"},"citationItems":[{"id":2402,"uris":["http://zotero.org/users/local/a8HRoHEw/items/MMSX2UNQ"],"uri":["http://zotero.org/users/local/a8HRoHEw/items/MMSX2UNQ"],"itemData":{"id":2402,"type":"article-journal","title":"Simple Solar Spectral Model for Direct and Diffuse Irradiance on Horizontal and Tilted Planes at the Earth's Surface for Cloudless Atmospheres","container-title":"Journal of Climate and Applied Meteorology","page":"87-97","volume":"25","issue":"1","source":"journals.ametsoc.org (Atypon)","abstract":"In a previous work, we described a simple model for calculating direct normal and diffuse horizontal spectral solar irradiance for cloudless sky conditions. In this paper, we present a new simple model (SPCTRAL2) that incorporates improvements to the simple model approach and an algorithm for calculating spectral irradiance on tilted surfaces. The model was developed using comparisons with rigorous radiative transfer codes and limited outdoor measurements. SPCTRAL2 produces terrestrial spectra between 0.3 and 4.0 μm with a resolution of approximately 10 nm. Inputs to the model include the solar zenith angle, the collector tilt angle, atmospheric turbidity, the amount of precipitable water vapor and ozone, surface pressure, and ground albedo. A major goal of this work is to provide researchers with the capability to calculate spectral irradiance for different atmospheric conditions and different solar collector geometries using microcomputers.","URL":"https://journals.ametsoc.org/doi/abs/10.1175/1520-0450(1986)025%3C0087:SSSMFD%3E2.0.CO;2","DOI":"10.1175/1520-0450(1986)025&lt;0087:SSSMFD&gt;2.0.CO;2","ISSN":"0733-3021","note":"00843","journalAbbreviation":"J. Climate Appl. Meteor.","author":[{"family":"Bird","given":"Richard E."},{"family":"Riordan","given":"Carol"}],"issued":{"date-parts":[["1986",1,1]]},"accessed":{"date-parts":[["2018",7,2]]}}}],"schema":"https://github.com/citation-style-language/schema/raw/master/csl-citation.json"} </w:instrText>
      </w:r>
      <w:r w:rsidR="00A67A55">
        <w:rPr>
          <w:color w:val="000000" w:themeColor="text1"/>
        </w:rPr>
        <w:fldChar w:fldCharType="separate"/>
      </w:r>
      <w:r w:rsidR="00A67A55" w:rsidRPr="00A67A55">
        <w:rPr>
          <w:rFonts w:ascii="Calibri" w:hAnsi="Calibri"/>
        </w:rPr>
        <w:t>(Bird and Riordan, 1986)</w:t>
      </w:r>
      <w:r w:rsidR="00A67A55">
        <w:rPr>
          <w:color w:val="000000" w:themeColor="text1"/>
        </w:rPr>
        <w:fldChar w:fldCharType="end"/>
      </w:r>
      <w:r w:rsidR="003C6CD4">
        <w:t>.</w:t>
      </w:r>
      <w:r w:rsidR="004E4761">
        <w:t xml:space="preserve"> </w:t>
      </w:r>
      <w:del w:id="93" w:author="Roald Kommedal" w:date="2020-12-08T08:55:00Z">
        <w:r w:rsidR="004E4761" w:rsidDel="00EE772E">
          <w:delText xml:space="preserve">Serious </w:delText>
        </w:r>
      </w:del>
      <w:ins w:id="94" w:author="Roald Kommedal" w:date="2020-12-08T08:55:00Z">
        <w:r w:rsidR="00EE772E">
          <w:t xml:space="preserve">Proper </w:t>
        </w:r>
      </w:ins>
      <w:r w:rsidR="004E4761">
        <w:t xml:space="preserve">cooling </w:t>
      </w:r>
      <w:r w:rsidR="007F4403">
        <w:t>is required</w:t>
      </w:r>
      <w:r w:rsidR="000C44EA">
        <w:t xml:space="preserve"> </w:t>
      </w:r>
      <w:r w:rsidR="00976FDB">
        <w:t>to replicate</w:t>
      </w:r>
      <w:r w:rsidR="00976FDB">
        <w:rPr>
          <w:color w:val="000000" w:themeColor="text1"/>
        </w:rPr>
        <w:t xml:space="preserve"> the </w:t>
      </w:r>
      <w:commentRangeStart w:id="95"/>
      <w:r w:rsidR="00976FDB">
        <w:rPr>
          <w:color w:val="000000" w:themeColor="text1"/>
        </w:rPr>
        <w:t>annual</w:t>
      </w:r>
      <w:commentRangeEnd w:id="95"/>
      <w:r w:rsidR="00EE772E">
        <w:rPr>
          <w:rStyle w:val="Merknadsreferanse"/>
        </w:rPr>
        <w:commentReference w:id="95"/>
      </w:r>
      <w:r w:rsidR="00976FDB">
        <w:rPr>
          <w:color w:val="000000" w:themeColor="text1"/>
        </w:rPr>
        <w:t xml:space="preserve"> temperature range of the North Sea</w:t>
      </w:r>
      <w:ins w:id="96" w:author="Roald Kommedal" w:date="2020-12-08T08:55:00Z">
        <w:r w:rsidR="00EE772E">
          <w:rPr>
            <w:color w:val="000000" w:themeColor="text1"/>
          </w:rPr>
          <w:t xml:space="preserve"> in a </w:t>
        </w:r>
        <w:proofErr w:type="spellStart"/>
        <w:r w:rsidR="00EE772E">
          <w:rPr>
            <w:color w:val="000000" w:themeColor="text1"/>
          </w:rPr>
          <w:t>Suntest</w:t>
        </w:r>
        <w:proofErr w:type="spellEnd"/>
        <w:r w:rsidR="00EE772E">
          <w:rPr>
            <w:color w:val="000000" w:themeColor="text1"/>
          </w:rPr>
          <w:t xml:space="preserve"> setup</w:t>
        </w:r>
      </w:ins>
      <w:r w:rsidR="007F4403">
        <w:rPr>
          <w:color w:val="000000" w:themeColor="text1"/>
        </w:rPr>
        <w:t xml:space="preserve"> </w:t>
      </w:r>
      <w:r w:rsidR="007F4403">
        <w:rPr>
          <w:color w:val="000000" w:themeColor="text1"/>
        </w:rPr>
        <w:fldChar w:fldCharType="begin"/>
      </w:r>
      <w:r w:rsidR="007F4403">
        <w:rPr>
          <w:color w:val="000000" w:themeColor="text1"/>
        </w:rPr>
        <w:instrText xml:space="preserve"> ADDIN ZOTERO_ITEM CSL_CITATION {"citationID":"gQrviiwW","properties":{"formattedCitation":"(Janssen et al., 1999)","plainCitation":"(Janssen et al., 1999)"},"citationItems":[{"id":2556,"uris":["http://zotero.org/users/local/a8HRoHEw/items/MP5FT864"],"uri":["http://zotero.org/users/local/a8HRoHEw/items/MP5FT864"],"itemData":{"id":2556,"type":"article-journal","title":"A climatological data set of temperature and salinity for the Baltic Sea and the North Sea","container-title":"Deutsche Hydrografische Zeitschrift","page":"5","volume":"51","issue":"9","source":"Springer Link","abstract":"SummaryA climatological monthly mean data set for temperature and salinity in the area of the North Sea and Baltic Sea is presented. More than 3.1 million temperature observations (2.9 million for salinity) collected during the period 1900 to 1996 were compiled and gridded on a 10×10 km grid with 18 vertical levels.The monthly mean horizontal distributions of temperature and salinity are presented for the sea surface as well as for the bottom. Additionally, the monthly temperature and salinity distributions along 4 sections in the North Sea and Baltic Sea are given. Furthermore, the seasonal cycle of thermal stratification in both marginal seas, derived from an analysis of the gridded monthly data set, is presented.","URL":"https://doi.org/10.1007/BF02933676","DOI":"10.1007/BF02933676","ISSN":"1616-7228","note":"00173","journalAbbreviation":"Deutsche Hydrographische Zeitschrift","language":"en","author":[{"family":"Janssen","given":"F."},{"family":"Schrum","given":"C."},{"family":"Backhaus","given":"J. O."}],"issued":{"date-parts":[["1999",11,1]]},"accessed":{"date-parts":[["2018",9,13]]}}}],"schema":"https://github.com/citation-style-language/schema/raw/master/csl-citation.json"} </w:instrText>
      </w:r>
      <w:r w:rsidR="007F4403">
        <w:rPr>
          <w:color w:val="000000" w:themeColor="text1"/>
        </w:rPr>
        <w:fldChar w:fldCharType="separate"/>
      </w:r>
      <w:r w:rsidR="007F4403" w:rsidRPr="00976FDB">
        <w:rPr>
          <w:rFonts w:ascii="Calibri" w:hAnsi="Calibri"/>
        </w:rPr>
        <w:t>(Janssen et al., 1999)</w:t>
      </w:r>
      <w:r w:rsidR="007F4403">
        <w:rPr>
          <w:color w:val="000000" w:themeColor="text1"/>
        </w:rPr>
        <w:fldChar w:fldCharType="end"/>
      </w:r>
      <w:r w:rsidR="007F4403">
        <w:rPr>
          <w:color w:val="000000" w:themeColor="text1"/>
        </w:rPr>
        <w:t xml:space="preserve">. </w:t>
      </w:r>
      <w:commentRangeStart w:id="97"/>
      <w:r w:rsidR="007F4403">
        <w:rPr>
          <w:color w:val="000000" w:themeColor="text1"/>
        </w:rPr>
        <w:t>T</w:t>
      </w:r>
      <w:r w:rsidR="004E4761">
        <w:t>he device was</w:t>
      </w:r>
      <w:r w:rsidR="00976FDB">
        <w:rPr>
          <w:color w:val="000000" w:themeColor="text1"/>
        </w:rPr>
        <w:t xml:space="preserve"> therefore fitted with</w:t>
      </w:r>
      <w:r w:rsidR="000C44EA">
        <w:rPr>
          <w:color w:val="000000" w:themeColor="text1"/>
        </w:rPr>
        <w:t xml:space="preserve"> a coolant</w:t>
      </w:r>
      <w:r w:rsidR="00142DC1">
        <w:rPr>
          <w:color w:val="000000" w:themeColor="text1"/>
        </w:rPr>
        <w:t>-</w:t>
      </w:r>
      <w:r w:rsidR="000C44EA">
        <w:rPr>
          <w:color w:val="000000" w:themeColor="text1"/>
        </w:rPr>
        <w:t xml:space="preserve">loop fed radiator </w:t>
      </w:r>
      <w:r w:rsidR="00B234DA">
        <w:rPr>
          <w:color w:val="000000" w:themeColor="text1"/>
        </w:rPr>
        <w:t>over</w:t>
      </w:r>
      <w:r w:rsidR="000C44EA">
        <w:rPr>
          <w:color w:val="000000" w:themeColor="text1"/>
        </w:rPr>
        <w:t xml:space="preserve"> the air intake</w:t>
      </w:r>
      <w:r w:rsidR="004E4761">
        <w:rPr>
          <w:color w:val="000000" w:themeColor="text1"/>
        </w:rPr>
        <w:t xml:space="preserve"> in addition to plac</w:t>
      </w:r>
      <w:r w:rsidR="00184209">
        <w:rPr>
          <w:color w:val="000000" w:themeColor="text1"/>
        </w:rPr>
        <w:t xml:space="preserve">ement </w:t>
      </w:r>
      <w:r w:rsidR="004E4761">
        <w:rPr>
          <w:color w:val="000000" w:themeColor="text1"/>
        </w:rPr>
        <w:t>in a refrigerated room</w:t>
      </w:r>
      <w:commentRangeEnd w:id="97"/>
      <w:r w:rsidR="008379F9">
        <w:rPr>
          <w:rStyle w:val="Merknadsreferanse"/>
        </w:rPr>
        <w:commentReference w:id="97"/>
      </w:r>
      <w:r w:rsidR="000C44EA">
        <w:rPr>
          <w:color w:val="000000" w:themeColor="text1"/>
        </w:rPr>
        <w:t xml:space="preserve">. </w:t>
      </w:r>
      <w:r w:rsidR="00471CB6" w:rsidRPr="00CE357C">
        <w:t>Seawater (</w:t>
      </w:r>
      <w:r w:rsidR="00883D35">
        <w:t xml:space="preserve">Salinity </w:t>
      </w:r>
      <w:r w:rsidR="00471CB6" w:rsidRPr="00CE357C">
        <w:t>34.8</w:t>
      </w:r>
      <w:r w:rsidR="00E41620">
        <w:t xml:space="preserve"> ‰</w:t>
      </w:r>
      <w:r w:rsidR="00883D35">
        <w:t>)</w:t>
      </w:r>
      <w:r w:rsidR="00471CB6" w:rsidRPr="00CE357C">
        <w:t xml:space="preserve"> was collected</w:t>
      </w:r>
      <w:r w:rsidR="00E41620">
        <w:t xml:space="preserve"> through a subsea intake </w:t>
      </w:r>
      <w:r w:rsidR="00471CB6" w:rsidRPr="00CE357C">
        <w:t xml:space="preserve">in </w:t>
      </w:r>
      <w:proofErr w:type="spellStart"/>
      <w:r w:rsidR="00471CB6" w:rsidRPr="00CE357C">
        <w:t>Byfjorden</w:t>
      </w:r>
      <w:proofErr w:type="spellEnd"/>
      <w:r w:rsidR="00471CB6" w:rsidRPr="00CE357C">
        <w:t xml:space="preserve"> outside </w:t>
      </w:r>
      <w:r w:rsidR="00E604DD">
        <w:t xml:space="preserve">of </w:t>
      </w:r>
      <w:r w:rsidR="00471CB6" w:rsidRPr="00CE357C">
        <w:t>Stavanger, Norway (</w:t>
      </w:r>
      <w:r w:rsidR="00142DC1" w:rsidRPr="00CE357C">
        <w:t>75</w:t>
      </w:r>
      <w:r w:rsidR="00142DC1">
        <w:t xml:space="preserve"> m</w:t>
      </w:r>
      <w:r w:rsidR="00142DC1" w:rsidRPr="00CE357C">
        <w:t xml:space="preserve"> </w:t>
      </w:r>
      <w:r w:rsidR="00142DC1">
        <w:t>below MSL,</w:t>
      </w:r>
      <w:r w:rsidR="00142DC1" w:rsidRPr="00CE357C">
        <w:t xml:space="preserve"> </w:t>
      </w:r>
      <w:r w:rsidR="00471CB6" w:rsidRPr="00CE357C">
        <w:t>59.03°N, 5.62°E)</w:t>
      </w:r>
      <w:r w:rsidR="00E41620">
        <w:t>,</w:t>
      </w:r>
      <w:r w:rsidR="00687794">
        <w:t xml:space="preserve"> </w:t>
      </w:r>
      <w:r w:rsidR="00903797">
        <w:t>nano-filt</w:t>
      </w:r>
      <w:r w:rsidR="009F4D9C">
        <w:t>rated</w:t>
      </w:r>
      <w:r w:rsidR="00903797">
        <w:t xml:space="preserve"> </w:t>
      </w:r>
      <w:r w:rsidR="00E41620">
        <w:t>upon arrival in the lab</w:t>
      </w:r>
      <w:r w:rsidR="00471CB6" w:rsidRPr="00CE357C">
        <w:t xml:space="preserve"> (</w:t>
      </w:r>
      <w:r w:rsidR="00903797" w:rsidRPr="00CE357C">
        <w:t xml:space="preserve">PLCXK 1000 </w:t>
      </w:r>
      <w:proofErr w:type="spellStart"/>
      <w:r w:rsidR="00903797" w:rsidRPr="00CE357C">
        <w:t>kDa</w:t>
      </w:r>
      <w:proofErr w:type="spellEnd"/>
      <w:r w:rsidR="00903797" w:rsidRPr="00CE357C">
        <w:t xml:space="preserve"> </w:t>
      </w:r>
      <w:r w:rsidR="00903797" w:rsidRPr="00F77B6C">
        <w:t>MWCO</w:t>
      </w:r>
      <w:r w:rsidR="00903797" w:rsidRPr="00CE357C">
        <w:t xml:space="preserve"> membrane</w:t>
      </w:r>
      <w:r w:rsidR="00903797">
        <w:t>,</w:t>
      </w:r>
      <w:r w:rsidR="00F668B6" w:rsidRPr="00F668B6">
        <w:t xml:space="preserve"> </w:t>
      </w:r>
      <w:r w:rsidR="00F668B6" w:rsidRPr="00CE357C">
        <w:t>Cogent M1 TFF system</w:t>
      </w:r>
      <w:r w:rsidR="00F668B6">
        <w:t>,</w:t>
      </w:r>
      <w:r w:rsidR="00903797">
        <w:t xml:space="preserve"> </w:t>
      </w:r>
      <w:r w:rsidR="00471CB6" w:rsidRPr="00CE357C">
        <w:t xml:space="preserve">Merck </w:t>
      </w:r>
      <w:r w:rsidR="00923693">
        <w:t>Millipore®</w:t>
      </w:r>
      <w:r w:rsidR="00471CB6" w:rsidRPr="00CE357C">
        <w:t>)</w:t>
      </w:r>
      <w:r w:rsidR="00407C2C">
        <w:t>,</w:t>
      </w:r>
      <w:r w:rsidR="00471CB6" w:rsidRPr="00CE357C">
        <w:t xml:space="preserve"> and </w:t>
      </w:r>
      <w:r w:rsidR="000640A8">
        <w:t>kept sterile</w:t>
      </w:r>
      <w:r w:rsidR="00F668B6">
        <w:t xml:space="preserve"> until use with UVC </w:t>
      </w:r>
      <w:r w:rsidR="00471CB6" w:rsidRPr="00CE357C">
        <w:t>(Solaris[PRO]</w:t>
      </w:r>
      <w:r w:rsidR="00883D35">
        <w:t xml:space="preserve">, </w:t>
      </w:r>
      <w:r w:rsidR="00883D35" w:rsidRPr="00CE357C">
        <w:t>WYATT</w:t>
      </w:r>
      <w:r w:rsidR="00883D35">
        <w:t xml:space="preserve"> technology Europe GmbH</w:t>
      </w:r>
      <w:r w:rsidR="00471CB6" w:rsidRPr="00CE357C">
        <w:t>)</w:t>
      </w:r>
      <w:r w:rsidR="00821E92">
        <w:t>.</w:t>
      </w:r>
      <w:r w:rsidR="00E22EEA">
        <w:t xml:space="preserve"> Sodium </w:t>
      </w:r>
      <w:proofErr w:type="spellStart"/>
      <w:r w:rsidR="00E22EEA">
        <w:t>azide</w:t>
      </w:r>
      <w:proofErr w:type="spellEnd"/>
      <w:r w:rsidR="00E22EEA">
        <w:t xml:space="preserve"> </w:t>
      </w:r>
      <w:r w:rsidR="00E22EEA" w:rsidRPr="00CE357C">
        <w:t>(</w:t>
      </w:r>
      <w:r w:rsidR="00E22EEA">
        <w:rPr>
          <w:color w:val="000000" w:themeColor="text1"/>
        </w:rPr>
        <w:t>0</w:t>
      </w:r>
      <w:r w:rsidR="00E22EEA">
        <w:t>.1 g L</w:t>
      </w:r>
      <w:r w:rsidR="00E22EEA">
        <w:rPr>
          <w:vertAlign w:val="superscript"/>
        </w:rPr>
        <w:t>-1</w:t>
      </w:r>
      <w:r w:rsidR="00E22EEA">
        <w:t xml:space="preserve">, </w:t>
      </w:r>
      <w:r w:rsidR="00E22EEA" w:rsidRPr="00CE357C">
        <w:t xml:space="preserve">99 %, </w:t>
      </w:r>
      <w:r w:rsidR="00E22EEA">
        <w:t>Thermo Fisher Kandel</w:t>
      </w:r>
      <w:r w:rsidR="00E22EEA" w:rsidRPr="00557DFF">
        <w:t xml:space="preserve"> GmbH</w:t>
      </w:r>
      <w:r w:rsidR="00E22EEA" w:rsidRPr="00CE357C">
        <w:t>)</w:t>
      </w:r>
      <w:r w:rsidR="00E22EEA">
        <w:t xml:space="preserve"> was added and polymer dissolved </w:t>
      </w:r>
      <w:r w:rsidR="00976FDB">
        <w:t>by</w:t>
      </w:r>
      <w:r w:rsidR="00E22EEA">
        <w:t xml:space="preserve"> shaking over several days to make high concentration stocks (≈10 g L</w:t>
      </w:r>
      <w:r w:rsidR="00E22EEA">
        <w:rPr>
          <w:vertAlign w:val="superscript"/>
        </w:rPr>
        <w:t>-1</w:t>
      </w:r>
      <w:r w:rsidR="00E22EEA">
        <w:t>), either in deionized (</w:t>
      </w:r>
      <w:r w:rsidR="00E22EEA" w:rsidRPr="00CE357C">
        <w:t>PURELAB®</w:t>
      </w:r>
      <w:r w:rsidR="00E22EEA">
        <w:t xml:space="preserve"> Flex II,</w:t>
      </w:r>
      <w:r w:rsidR="00E22EEA" w:rsidRPr="00CE357C">
        <w:t xml:space="preserve"> </w:t>
      </w:r>
      <w:proofErr w:type="spellStart"/>
      <w:r w:rsidR="00E22EEA">
        <w:t>Elga</w:t>
      </w:r>
      <w:proofErr w:type="spellEnd"/>
      <w:r w:rsidR="00E22EEA">
        <w:t xml:space="preserve"> </w:t>
      </w:r>
      <w:proofErr w:type="spellStart"/>
      <w:r w:rsidR="00E22EEA">
        <w:t>Labwater</w:t>
      </w:r>
      <w:proofErr w:type="spellEnd"/>
      <w:r w:rsidR="00E22EEA">
        <w:t xml:space="preserve"> Ltd.) or seawater depending on experiment</w:t>
      </w:r>
      <w:r w:rsidR="00F846C1">
        <w:t xml:space="preserve">. </w:t>
      </w:r>
      <w:r w:rsidR="00E02F95">
        <w:t xml:space="preserve">Additional stocks were prepared directly in mobile phase for </w:t>
      </w:r>
      <w:ins w:id="98" w:author="Roald Kommedal" w:date="2020-12-08T09:03:00Z">
        <w:r w:rsidR="008379F9">
          <w:t xml:space="preserve">chromatographic </w:t>
        </w:r>
      </w:ins>
      <w:r w:rsidR="00E02F95">
        <w:t>characterization of polymer under ideal conditions. A</w:t>
      </w:r>
      <w:r w:rsidR="00E02F95" w:rsidRPr="00992E08">
        <w:t>cidic polymer</w:t>
      </w:r>
      <w:r w:rsidR="00E02F95">
        <w:t xml:space="preserve">s were neutralized by careful addition of sodium hydroxide (2.5 M, EMSURE®). </w:t>
      </w:r>
      <w:r w:rsidR="00B234DA">
        <w:rPr>
          <w:color w:val="000000" w:themeColor="text1"/>
        </w:rPr>
        <w:t xml:space="preserve">PAM 6 </w:t>
      </w:r>
      <w:proofErr w:type="spellStart"/>
      <w:r w:rsidR="00B234DA">
        <w:rPr>
          <w:color w:val="000000" w:themeColor="text1"/>
        </w:rPr>
        <w:t>MDa</w:t>
      </w:r>
      <w:proofErr w:type="spellEnd"/>
      <w:r w:rsidR="00B234DA">
        <w:rPr>
          <w:color w:val="000000" w:themeColor="text1"/>
        </w:rPr>
        <w:t xml:space="preserve"> </w:t>
      </w:r>
      <w:r w:rsidR="00DD17A5">
        <w:rPr>
          <w:color w:val="000000" w:themeColor="text1"/>
        </w:rPr>
        <w:t>working stock</w:t>
      </w:r>
      <w:r>
        <w:rPr>
          <w:color w:val="000000" w:themeColor="text1"/>
        </w:rPr>
        <w:t>s</w:t>
      </w:r>
      <w:r w:rsidR="00E175AC">
        <w:rPr>
          <w:color w:val="000000" w:themeColor="text1"/>
        </w:rPr>
        <w:t xml:space="preserve"> </w:t>
      </w:r>
      <w:r w:rsidR="00076CCC">
        <w:rPr>
          <w:color w:val="000000" w:themeColor="text1"/>
        </w:rPr>
        <w:t>w</w:t>
      </w:r>
      <w:r w:rsidR="00E22EEA">
        <w:rPr>
          <w:color w:val="000000" w:themeColor="text1"/>
        </w:rPr>
        <w:t>ere</w:t>
      </w:r>
      <w:r w:rsidR="00076CCC">
        <w:rPr>
          <w:color w:val="000000" w:themeColor="text1"/>
        </w:rPr>
        <w:t xml:space="preserve"> </w:t>
      </w:r>
      <w:r w:rsidR="00DD17A5">
        <w:rPr>
          <w:color w:val="000000" w:themeColor="text1"/>
        </w:rPr>
        <w:t>prepared</w:t>
      </w:r>
      <w:r w:rsidR="003C6CD4">
        <w:rPr>
          <w:color w:val="000000" w:themeColor="text1"/>
        </w:rPr>
        <w:t xml:space="preserve"> for</w:t>
      </w:r>
      <w:r w:rsidR="00076CCC">
        <w:rPr>
          <w:color w:val="000000" w:themeColor="text1"/>
        </w:rPr>
        <w:t xml:space="preserve"> the</w:t>
      </w:r>
      <w:r w:rsidR="003C6CD4">
        <w:rPr>
          <w:color w:val="000000" w:themeColor="text1"/>
        </w:rPr>
        <w:t xml:space="preserve"> </w:t>
      </w:r>
      <w:r>
        <w:rPr>
          <w:color w:val="000000" w:themeColor="text1"/>
        </w:rPr>
        <w:t>“</w:t>
      </w:r>
      <w:r w:rsidR="003C6CD4">
        <w:rPr>
          <w:color w:val="000000" w:themeColor="text1"/>
        </w:rPr>
        <w:t>concentration</w:t>
      </w:r>
      <w:r>
        <w:rPr>
          <w:color w:val="000000" w:themeColor="text1"/>
        </w:rPr>
        <w:t>”</w:t>
      </w:r>
      <w:r w:rsidR="003C6CD4">
        <w:rPr>
          <w:color w:val="000000" w:themeColor="text1"/>
        </w:rPr>
        <w:t xml:space="preserve"> </w:t>
      </w:r>
      <w:r w:rsidR="003E634C">
        <w:rPr>
          <w:color w:val="000000" w:themeColor="text1"/>
        </w:rPr>
        <w:t>and “ROS” experiment whose additives</w:t>
      </w:r>
      <w:r w:rsidR="009B050C">
        <w:t xml:space="preserve">, </w:t>
      </w:r>
      <w:r w:rsidR="009B050C" w:rsidRPr="00CE357C">
        <w:t>I</w:t>
      </w:r>
      <w:r w:rsidR="009B050C">
        <w:t>ron(III)c</w:t>
      </w:r>
      <w:r w:rsidR="009B050C" w:rsidRPr="00CE357C">
        <w:t>hloride (&gt;98 %</w:t>
      </w:r>
      <w:r w:rsidR="009B050C">
        <w:t>,</w:t>
      </w:r>
      <w:r w:rsidR="009B050C" w:rsidRPr="00CE357C">
        <w:t xml:space="preserve"> Merck-</w:t>
      </w:r>
      <w:proofErr w:type="spellStart"/>
      <w:r w:rsidR="009B050C" w:rsidRPr="00CE357C">
        <w:t>Schuchardt</w:t>
      </w:r>
      <w:proofErr w:type="spellEnd"/>
      <w:r w:rsidR="009B050C">
        <w:t xml:space="preserve"> OHG)</w:t>
      </w:r>
      <w:r w:rsidR="009B050C" w:rsidRPr="00CE357C">
        <w:t>, Thiourea (99 % ACS reagent</w:t>
      </w:r>
      <w:r w:rsidR="009B050C">
        <w:t>,</w:t>
      </w:r>
      <w:r w:rsidR="009B050C" w:rsidRPr="00CE357C">
        <w:t xml:space="preserve"> </w:t>
      </w:r>
      <w:r w:rsidR="009B050C" w:rsidRPr="00923693">
        <w:t>Sigma-Aldrich®</w:t>
      </w:r>
      <w:r w:rsidR="009B050C" w:rsidRPr="00CE357C">
        <w:t>)</w:t>
      </w:r>
      <w:r w:rsidR="009B050C">
        <w:t>,</w:t>
      </w:r>
      <w:r w:rsidR="009B050C" w:rsidRPr="00CE357C">
        <w:t xml:space="preserve"> and EDTA (tetra</w:t>
      </w:r>
      <w:r w:rsidR="009B050C">
        <w:t>-</w:t>
      </w:r>
      <w:r w:rsidR="009B050C" w:rsidRPr="00CE357C">
        <w:t>sodium salt hydrate</w:t>
      </w:r>
      <w:r w:rsidR="009B050C">
        <w:t>,</w:t>
      </w:r>
      <w:r w:rsidR="009B050C" w:rsidRPr="00CE357C">
        <w:t xml:space="preserve"> ≥97</w:t>
      </w:r>
      <w:r w:rsidR="009B050C" w:rsidRPr="00747A4B">
        <w:t xml:space="preserve"> </w:t>
      </w:r>
      <w:r w:rsidR="009B050C" w:rsidRPr="00923693">
        <w:t>Sigma-Aldrich®</w:t>
      </w:r>
      <w:r w:rsidR="009B050C" w:rsidRPr="00CE357C">
        <w:t>)</w:t>
      </w:r>
      <w:r w:rsidR="009B050C">
        <w:t xml:space="preserve"> </w:t>
      </w:r>
      <w:r w:rsidR="009B050C">
        <w:rPr>
          <w:color w:val="000000" w:themeColor="text1"/>
        </w:rPr>
        <w:t xml:space="preserve">were prepared separately in high concentration stocks </w:t>
      </w:r>
      <w:r w:rsidR="00B711EA">
        <w:rPr>
          <w:color w:val="000000" w:themeColor="text1"/>
        </w:rPr>
        <w:t xml:space="preserve">to be </w:t>
      </w:r>
      <w:r w:rsidR="009B050C">
        <w:rPr>
          <w:color w:val="000000" w:themeColor="text1"/>
        </w:rPr>
        <w:t>added immediately before exposure.</w:t>
      </w:r>
      <w:r w:rsidR="00821E92">
        <w:rPr>
          <w:color w:val="000000" w:themeColor="text1"/>
        </w:rPr>
        <w:t xml:space="preserve"> Polymer was diluted </w:t>
      </w:r>
      <w:r w:rsidR="000D1D08">
        <w:rPr>
          <w:color w:val="000000" w:themeColor="text1"/>
        </w:rPr>
        <w:t>to target concentration</w:t>
      </w:r>
      <w:r w:rsidR="004F35E5">
        <w:rPr>
          <w:color w:val="000000" w:themeColor="text1"/>
        </w:rPr>
        <w:t>s and</w:t>
      </w:r>
      <w:r w:rsidR="00821E92">
        <w:rPr>
          <w:color w:val="000000" w:themeColor="text1"/>
        </w:rPr>
        <w:t xml:space="preserve"> s</w:t>
      </w:r>
      <w:r w:rsidR="0062463C">
        <w:t>h</w:t>
      </w:r>
      <w:r w:rsidR="00E02F95">
        <w:t xml:space="preserve">aken </w:t>
      </w:r>
      <w:r w:rsidR="00821E92">
        <w:t xml:space="preserve">until </w:t>
      </w:r>
      <w:r w:rsidR="00E22EEA">
        <w:t>visible</w:t>
      </w:r>
      <w:r w:rsidR="00821E92">
        <w:t xml:space="preserve"> </w:t>
      </w:r>
      <w:r w:rsidR="00030AB1">
        <w:t>gel</w:t>
      </w:r>
      <w:r w:rsidR="00F846C1">
        <w:t xml:space="preserve"> </w:t>
      </w:r>
      <w:r w:rsidR="00E22EEA">
        <w:t>disappeared</w:t>
      </w:r>
      <w:r w:rsidR="004F35E5">
        <w:t xml:space="preserve"> </w:t>
      </w:r>
      <w:r w:rsidR="00F846C1">
        <w:t>before transfer</w:t>
      </w:r>
      <w:r w:rsidR="00821E92">
        <w:t xml:space="preserve"> </w:t>
      </w:r>
      <w:r w:rsidR="00030AB1">
        <w:rPr>
          <w:color w:val="000000" w:themeColor="text1"/>
        </w:rPr>
        <w:t>to</w:t>
      </w:r>
      <w:r w:rsidR="005205FA">
        <w:rPr>
          <w:color w:val="000000" w:themeColor="text1"/>
        </w:rPr>
        <w:t xml:space="preserve"> </w:t>
      </w:r>
      <w:r w:rsidR="00C15990">
        <w:rPr>
          <w:color w:val="000000" w:themeColor="text1"/>
        </w:rPr>
        <w:t xml:space="preserve">dark control </w:t>
      </w:r>
      <w:r w:rsidR="00C15990">
        <w:t xml:space="preserve">(50 mL </w:t>
      </w:r>
      <w:r w:rsidR="00C15990">
        <w:rPr>
          <w:color w:val="000000" w:themeColor="text1"/>
        </w:rPr>
        <w:t xml:space="preserve">Falcon tubes, BD Plastipak) </w:t>
      </w:r>
      <w:r w:rsidR="00030AB1">
        <w:rPr>
          <w:color w:val="000000" w:themeColor="text1"/>
        </w:rPr>
        <w:t>and</w:t>
      </w:r>
      <w:r w:rsidR="00E62396">
        <w:rPr>
          <w:color w:val="000000" w:themeColor="text1"/>
        </w:rPr>
        <w:t xml:space="preserve"> </w:t>
      </w:r>
      <w:r w:rsidR="00C15990">
        <w:rPr>
          <w:color w:val="000000" w:themeColor="text1"/>
        </w:rPr>
        <w:t xml:space="preserve">exposure containers </w:t>
      </w:r>
      <w:r w:rsidR="00C15990">
        <w:t>(</w:t>
      </w:r>
      <w:r w:rsidR="00C15990" w:rsidRPr="008947DB">
        <w:rPr>
          <w:color w:val="000000" w:themeColor="text1"/>
        </w:rPr>
        <w:t>50 mL</w:t>
      </w:r>
      <w:r w:rsidR="00C15990">
        <w:rPr>
          <w:color w:val="000000" w:themeColor="text1"/>
        </w:rPr>
        <w:t xml:space="preserve"> UV-transparent</w:t>
      </w:r>
      <w:r w:rsidR="00C15990">
        <w:t xml:space="preserve"> </w:t>
      </w:r>
      <w:r w:rsidR="00C15990">
        <w:rPr>
          <w:color w:val="000000" w:themeColor="text1"/>
        </w:rPr>
        <w:t xml:space="preserve">fused </w:t>
      </w:r>
      <w:r w:rsidR="00C15990" w:rsidRPr="008947DB">
        <w:rPr>
          <w:color w:val="000000" w:themeColor="text1"/>
        </w:rPr>
        <w:t>quartz</w:t>
      </w:r>
      <w:r w:rsidR="00C15990">
        <w:rPr>
          <w:color w:val="000000" w:themeColor="text1"/>
        </w:rPr>
        <w:t xml:space="preserve"> </w:t>
      </w:r>
      <w:r w:rsidR="00C15990" w:rsidRPr="008947DB">
        <w:rPr>
          <w:color w:val="000000" w:themeColor="text1"/>
        </w:rPr>
        <w:t>flasks</w:t>
      </w:r>
      <w:r w:rsidR="00C15990">
        <w:rPr>
          <w:color w:val="000000" w:themeColor="text1"/>
        </w:rPr>
        <w:t xml:space="preserve">, </w:t>
      </w:r>
      <w:r w:rsidR="00C15990" w:rsidRPr="008947DB">
        <w:rPr>
          <w:color w:val="000000" w:themeColor="text1"/>
        </w:rPr>
        <w:t>Quartz scientific</w:t>
      </w:r>
      <w:r w:rsidR="00030AB1">
        <w:rPr>
          <w:color w:val="000000" w:themeColor="text1"/>
        </w:rPr>
        <w:t>, Inc)</w:t>
      </w:r>
      <w:r w:rsidR="0019034C">
        <w:rPr>
          <w:color w:val="000000" w:themeColor="text1"/>
        </w:rPr>
        <w:t xml:space="preserve">. </w:t>
      </w:r>
      <w:r w:rsidR="00030AB1">
        <w:rPr>
          <w:color w:val="000000" w:themeColor="text1"/>
        </w:rPr>
        <w:t>The</w:t>
      </w:r>
      <w:r w:rsidR="00030AB1" w:rsidRPr="008947DB">
        <w:rPr>
          <w:color w:val="000000" w:themeColor="text1"/>
        </w:rPr>
        <w:t xml:space="preserve"> flasks were capped with rubber stoppers penetrated by syringe needles (0.8x50 mm) with PTFE</w:t>
      </w:r>
      <w:r w:rsidR="00030AB1">
        <w:rPr>
          <w:color w:val="000000" w:themeColor="text1"/>
        </w:rPr>
        <w:t xml:space="preserve"> </w:t>
      </w:r>
      <w:r w:rsidR="00030AB1" w:rsidRPr="008947DB">
        <w:rPr>
          <w:color w:val="000000" w:themeColor="text1"/>
        </w:rPr>
        <w:t xml:space="preserve">filters </w:t>
      </w:r>
      <w:r w:rsidR="00030AB1">
        <w:rPr>
          <w:color w:val="000000" w:themeColor="text1"/>
        </w:rPr>
        <w:t>(</w:t>
      </w:r>
      <w:r w:rsidR="00976FDB" w:rsidRPr="008947DB">
        <w:rPr>
          <w:color w:val="000000" w:themeColor="text1"/>
        </w:rPr>
        <w:t>0.45 µm</w:t>
      </w:r>
      <w:r w:rsidR="00976FDB">
        <w:rPr>
          <w:color w:val="000000" w:themeColor="text1"/>
        </w:rPr>
        <w:t xml:space="preserve">, </w:t>
      </w:r>
      <w:r w:rsidR="00030AB1" w:rsidRPr="008947DB">
        <w:rPr>
          <w:color w:val="000000" w:themeColor="text1"/>
        </w:rPr>
        <w:t>Ø</w:t>
      </w:r>
      <w:r w:rsidR="00030AB1">
        <w:rPr>
          <w:color w:val="000000" w:themeColor="text1"/>
        </w:rPr>
        <w:t xml:space="preserve"> </w:t>
      </w:r>
      <w:r w:rsidR="00030AB1" w:rsidRPr="008947DB">
        <w:rPr>
          <w:color w:val="000000" w:themeColor="text1"/>
        </w:rPr>
        <w:t>4</w:t>
      </w:r>
      <w:r w:rsidR="00030AB1">
        <w:rPr>
          <w:color w:val="000000" w:themeColor="text1"/>
        </w:rPr>
        <w:t xml:space="preserve"> </w:t>
      </w:r>
      <w:r w:rsidR="00030AB1" w:rsidRPr="008947DB">
        <w:rPr>
          <w:color w:val="000000" w:themeColor="text1"/>
        </w:rPr>
        <w:t>mm</w:t>
      </w:r>
      <w:r w:rsidR="00030AB1">
        <w:rPr>
          <w:color w:val="000000" w:themeColor="text1"/>
        </w:rPr>
        <w:t xml:space="preserve">, </w:t>
      </w:r>
      <w:proofErr w:type="spellStart"/>
      <w:r w:rsidR="00030AB1" w:rsidRPr="008947DB">
        <w:rPr>
          <w:color w:val="000000" w:themeColor="text1"/>
        </w:rPr>
        <w:t>Chromacol</w:t>
      </w:r>
      <w:proofErr w:type="spellEnd"/>
      <w:r w:rsidR="00030AB1" w:rsidRPr="008947DB">
        <w:rPr>
          <w:color w:val="000000" w:themeColor="text1"/>
        </w:rPr>
        <w:t xml:space="preserve"> LTD)</w:t>
      </w:r>
      <w:r w:rsidR="00030AB1">
        <w:rPr>
          <w:color w:val="000000" w:themeColor="text1"/>
        </w:rPr>
        <w:t xml:space="preserve"> to allow </w:t>
      </w:r>
      <w:r w:rsidR="00976FDB">
        <w:rPr>
          <w:color w:val="000000" w:themeColor="text1"/>
        </w:rPr>
        <w:t xml:space="preserve">some </w:t>
      </w:r>
      <w:r w:rsidR="00030AB1">
        <w:rPr>
          <w:color w:val="000000" w:themeColor="text1"/>
        </w:rPr>
        <w:t xml:space="preserve">atmospheric exchange while </w:t>
      </w:r>
      <w:r w:rsidR="00E62396">
        <w:rPr>
          <w:color w:val="000000" w:themeColor="text1"/>
        </w:rPr>
        <w:t>preventing</w:t>
      </w:r>
      <w:r w:rsidR="00030AB1">
        <w:rPr>
          <w:color w:val="000000" w:themeColor="text1"/>
        </w:rPr>
        <w:t xml:space="preserve"> evaporation</w:t>
      </w:r>
      <w:r w:rsidR="00E22EEA">
        <w:rPr>
          <w:color w:val="000000" w:themeColor="text1"/>
        </w:rPr>
        <w:t xml:space="preserve"> (</w:t>
      </w:r>
      <w:r w:rsidR="00E22EEA" w:rsidRPr="00160CB7">
        <w:rPr>
          <w:i/>
          <w:color w:val="000000" w:themeColor="text1"/>
        </w:rPr>
        <w:t>Pic. 1</w:t>
      </w:r>
      <w:r w:rsidR="00E22EEA">
        <w:rPr>
          <w:i/>
          <w:color w:val="000000" w:themeColor="text1"/>
        </w:rPr>
        <w:t>.a</w:t>
      </w:r>
      <w:r w:rsidR="00E22EEA">
        <w:rPr>
          <w:color w:val="000000" w:themeColor="text1"/>
        </w:rPr>
        <w:t>)</w:t>
      </w:r>
      <w:r w:rsidR="00821E92">
        <w:rPr>
          <w:color w:val="000000" w:themeColor="text1"/>
        </w:rPr>
        <w:t xml:space="preserve">. </w:t>
      </w:r>
      <w:r w:rsidR="00E22EEA">
        <w:rPr>
          <w:color w:val="000000" w:themeColor="text1"/>
        </w:rPr>
        <w:t>N</w:t>
      </w:r>
      <w:r w:rsidR="00821E92" w:rsidRPr="00CE357C">
        <w:t>itrogen (4.0</w:t>
      </w:r>
      <w:r w:rsidR="00821E92">
        <w:t>,</w:t>
      </w:r>
      <w:r w:rsidR="00821E92" w:rsidRPr="00CE357C">
        <w:t xml:space="preserve"> Praxair Norge AS)</w:t>
      </w:r>
      <w:r w:rsidR="00821E92">
        <w:t xml:space="preserve"> was used for</w:t>
      </w:r>
      <w:r w:rsidR="00FE03FF">
        <w:t xml:space="preserve"> purging media for 10 minutes</w:t>
      </w:r>
      <w:r w:rsidR="00E22EEA">
        <w:rPr>
          <w:color w:val="000000" w:themeColor="text1"/>
        </w:rPr>
        <w:t xml:space="preserve"> for </w:t>
      </w:r>
      <w:commentRangeStart w:id="99"/>
      <w:r w:rsidR="00E22EEA">
        <w:rPr>
          <w:color w:val="000000" w:themeColor="text1"/>
        </w:rPr>
        <w:t>hypoxic</w:t>
      </w:r>
      <w:commentRangeEnd w:id="99"/>
      <w:r w:rsidR="008379F9">
        <w:rPr>
          <w:rStyle w:val="Merknadsreferanse"/>
        </w:rPr>
        <w:commentReference w:id="99"/>
      </w:r>
      <w:r w:rsidR="00E22EEA">
        <w:rPr>
          <w:color w:val="000000" w:themeColor="text1"/>
        </w:rPr>
        <w:t xml:space="preserve"> testing</w:t>
      </w:r>
      <w:r w:rsidR="004F35E5">
        <w:rPr>
          <w:color w:val="000000" w:themeColor="text1"/>
        </w:rPr>
        <w:t xml:space="preserve"> </w:t>
      </w:r>
      <w:r w:rsidR="00976FDB" w:rsidRPr="008947DB">
        <w:rPr>
          <w:color w:val="000000" w:themeColor="text1"/>
        </w:rPr>
        <w:t>before capping with</w:t>
      </w:r>
      <w:r w:rsidR="00976FDB">
        <w:rPr>
          <w:color w:val="000000" w:themeColor="text1"/>
        </w:rPr>
        <w:t xml:space="preserve"> airtight rubber stoppers </w:t>
      </w:r>
      <w:commentRangeStart w:id="100"/>
      <w:r w:rsidR="004F35E5">
        <w:rPr>
          <w:color w:val="000000" w:themeColor="text1"/>
        </w:rPr>
        <w:t>(</w:t>
      </w:r>
      <w:r w:rsidR="004F35E5" w:rsidRPr="00160CB7">
        <w:rPr>
          <w:i/>
          <w:color w:val="000000" w:themeColor="text1"/>
        </w:rPr>
        <w:t>Pic. 1</w:t>
      </w:r>
      <w:r w:rsidR="004F35E5">
        <w:rPr>
          <w:i/>
          <w:color w:val="000000" w:themeColor="text1"/>
        </w:rPr>
        <w:t>.b</w:t>
      </w:r>
      <w:r w:rsidR="004F35E5">
        <w:rPr>
          <w:color w:val="000000" w:themeColor="text1"/>
        </w:rPr>
        <w:t>)</w:t>
      </w:r>
      <w:r w:rsidR="00030AB1">
        <w:rPr>
          <w:color w:val="000000" w:themeColor="text1"/>
        </w:rPr>
        <w:t xml:space="preserve">. </w:t>
      </w:r>
      <w:commentRangeEnd w:id="100"/>
      <w:r w:rsidR="008379F9">
        <w:rPr>
          <w:rStyle w:val="Merknadsreferanse"/>
        </w:rPr>
        <w:commentReference w:id="100"/>
      </w:r>
      <w:r w:rsidR="00976FDB">
        <w:rPr>
          <w:color w:val="000000" w:themeColor="text1"/>
        </w:rPr>
        <w:t>Dark controls were kept in the same room, n</w:t>
      </w:r>
      <w:r w:rsidR="00030AB1">
        <w:rPr>
          <w:color w:val="000000" w:themeColor="text1"/>
        </w:rPr>
        <w:t>o mixing</w:t>
      </w:r>
      <w:r w:rsidR="0062463C">
        <w:rPr>
          <w:color w:val="000000" w:themeColor="text1"/>
        </w:rPr>
        <w:t xml:space="preserve"> or shaking</w:t>
      </w:r>
      <w:r w:rsidR="00030AB1">
        <w:rPr>
          <w:color w:val="000000" w:themeColor="text1"/>
        </w:rPr>
        <w:t xml:space="preserve"> was applied </w:t>
      </w:r>
      <w:r w:rsidR="00030AB1">
        <w:rPr>
          <w:color w:val="000000" w:themeColor="text1"/>
        </w:rPr>
        <w:lastRenderedPageBreak/>
        <w:t>during exposure</w:t>
      </w:r>
      <w:r w:rsidR="00142DC1">
        <w:rPr>
          <w:color w:val="000000" w:themeColor="text1"/>
        </w:rPr>
        <w:t>, and when irradiated,</w:t>
      </w:r>
      <w:r w:rsidR="004F35E5">
        <w:rPr>
          <w:color w:val="000000" w:themeColor="text1"/>
        </w:rPr>
        <w:t xml:space="preserve"> </w:t>
      </w:r>
      <w:r w:rsidR="00142DC1">
        <w:rPr>
          <w:color w:val="000000" w:themeColor="text1"/>
        </w:rPr>
        <w:t>the media was</w:t>
      </w:r>
      <w:r w:rsidR="004F35E5">
        <w:rPr>
          <w:color w:val="000000" w:themeColor="text1"/>
        </w:rPr>
        <w:t xml:space="preserve"> measured </w:t>
      </w:r>
      <w:r w:rsidR="00142DC1">
        <w:rPr>
          <w:color w:val="000000" w:themeColor="text1"/>
        </w:rPr>
        <w:t xml:space="preserve">to </w:t>
      </w:r>
      <w:r w:rsidR="004F35E5">
        <w:rPr>
          <w:color w:val="000000" w:themeColor="text1"/>
        </w:rPr>
        <w:t>averag</w:t>
      </w:r>
      <w:r w:rsidR="00142DC1">
        <w:rPr>
          <w:color w:val="000000" w:themeColor="text1"/>
        </w:rPr>
        <w:t xml:space="preserve">e 3.0 °C above the logged chamber temperature. </w:t>
      </w:r>
    </w:p>
    <w:p w14:paraId="6E0A816E" w14:textId="77777777" w:rsidR="00C571A9" w:rsidRPr="00C15990" w:rsidRDefault="00505CB8" w:rsidP="00C15990">
      <w:pPr>
        <w:pStyle w:val="Overskrift2"/>
      </w:pPr>
      <w:r w:rsidRPr="00C15990">
        <w:t>Sampl</w:t>
      </w:r>
      <w:r w:rsidR="00184209">
        <w:t>e preparation</w:t>
      </w:r>
    </w:p>
    <w:p w14:paraId="24143E1E" w14:textId="05578833" w:rsidR="00C57DB8" w:rsidRDefault="00E76E0A" w:rsidP="00D96CA5">
      <w:pPr>
        <w:spacing w:line="240" w:lineRule="auto"/>
      </w:pPr>
      <w:r>
        <w:t xml:space="preserve">Sample </w:t>
      </w:r>
      <w:r w:rsidR="00E62396">
        <w:t xml:space="preserve">extraction and </w:t>
      </w:r>
      <w:r w:rsidR="00AD0D32">
        <w:t>preparation</w:t>
      </w:r>
      <w:r>
        <w:t xml:space="preserve"> </w:t>
      </w:r>
      <w:r w:rsidR="000640A8">
        <w:t>was</w:t>
      </w:r>
      <w:r>
        <w:t xml:space="preserve"> </w:t>
      </w:r>
      <w:r w:rsidR="000B1D4D">
        <w:t>carried out</w:t>
      </w:r>
      <w:r>
        <w:t xml:space="preserve"> in a laminar flow hood to avoid </w:t>
      </w:r>
      <w:r w:rsidR="00FE03FF">
        <w:t xml:space="preserve">particulate </w:t>
      </w:r>
      <w:r w:rsidR="00AD0D32">
        <w:t>contamination</w:t>
      </w:r>
      <w:r>
        <w:t xml:space="preserve">. </w:t>
      </w:r>
      <w:r w:rsidR="001B262D">
        <w:t>S</w:t>
      </w:r>
      <w:r>
        <w:t>amples</w:t>
      </w:r>
      <w:r w:rsidR="00AD0D32">
        <w:t xml:space="preserve"> </w:t>
      </w:r>
      <w:r w:rsidR="00051B4A">
        <w:t>w</w:t>
      </w:r>
      <w:r w:rsidR="000B1D4D">
        <w:t>ere</w:t>
      </w:r>
      <w:r w:rsidR="00AD0D32">
        <w:t xml:space="preserve"> </w:t>
      </w:r>
      <w:r w:rsidR="00905AB8">
        <w:t>drawn</w:t>
      </w:r>
      <w:r>
        <w:t xml:space="preserve"> </w:t>
      </w:r>
      <w:r w:rsidR="00E62396">
        <w:t>at specified intervals</w:t>
      </w:r>
      <w:r w:rsidR="000B1D4D">
        <w:t>,</w:t>
      </w:r>
      <w:r w:rsidR="00051B4A">
        <w:t xml:space="preserve"> </w:t>
      </w:r>
      <w:r w:rsidR="00905AB8">
        <w:t xml:space="preserve">either directly from stock solutions, </w:t>
      </w:r>
      <w:r w:rsidR="001B262D">
        <w:t>expos</w:t>
      </w:r>
      <w:r w:rsidR="001F4782">
        <w:t>ure</w:t>
      </w:r>
      <w:r w:rsidR="001B262D">
        <w:t xml:space="preserve"> </w:t>
      </w:r>
      <w:r w:rsidR="001F4782">
        <w:t>media</w:t>
      </w:r>
      <w:r w:rsidR="000B1D4D">
        <w:t xml:space="preserve"> and </w:t>
      </w:r>
      <w:r w:rsidR="001B262D">
        <w:t>dark controls</w:t>
      </w:r>
      <w:r>
        <w:t>,</w:t>
      </w:r>
      <w:r w:rsidR="001B262D">
        <w:t xml:space="preserve"> </w:t>
      </w:r>
      <w:r>
        <w:t>or indirectly</w:t>
      </w:r>
      <w:r w:rsidR="000B1D4D">
        <w:t xml:space="preserve"> via</w:t>
      </w:r>
      <w:r>
        <w:t xml:space="preserve"> analyte-enriched media</w:t>
      </w:r>
      <w:r w:rsidR="00BC49F0">
        <w:t xml:space="preserve">. </w:t>
      </w:r>
      <w:r w:rsidR="00AF3F04">
        <w:t>Enrichment was</w:t>
      </w:r>
      <w:r w:rsidR="000B1D4D">
        <w:t xml:space="preserve"> needed where polymer concentrations (or </w:t>
      </w:r>
      <w:r w:rsidR="000B1D4D" w:rsidRPr="00FE5BF3">
        <w:rPr>
          <w:i/>
        </w:rPr>
        <w:t>M</w:t>
      </w:r>
      <w:r w:rsidR="000B1D4D">
        <w:rPr>
          <w:i/>
        </w:rPr>
        <w:t>w</w:t>
      </w:r>
      <w:r w:rsidR="000B1D4D">
        <w:t xml:space="preserve">) are too low for direct measurement and </w:t>
      </w:r>
      <w:r w:rsidR="0070316B">
        <w:t xml:space="preserve">achieved by </w:t>
      </w:r>
      <w:r w:rsidR="00407C2C">
        <w:t>dialyzing</w:t>
      </w:r>
      <w:r w:rsidR="00AF3F04">
        <w:t xml:space="preserve"> the contents of a flask</w:t>
      </w:r>
      <w:r w:rsidR="000B1D4D">
        <w:t xml:space="preserve"> </w:t>
      </w:r>
      <w:r w:rsidR="00291CE6">
        <w:t xml:space="preserve">against deionized water </w:t>
      </w:r>
      <w:r w:rsidR="001F4782">
        <w:t>to constant conductivity</w:t>
      </w:r>
      <w:r w:rsidR="00BC49F0">
        <w:t xml:space="preserve"> </w:t>
      </w:r>
      <w:r w:rsidR="00AF3F04">
        <w:t>(</w:t>
      </w:r>
      <w:proofErr w:type="spellStart"/>
      <w:r w:rsidR="00AF3F04">
        <w:t>SnakeSkin</w:t>
      </w:r>
      <w:proofErr w:type="spellEnd"/>
      <w:r w:rsidR="00AF3F04">
        <w:t xml:space="preserve">™ </w:t>
      </w:r>
      <w:r w:rsidR="001F4782">
        <w:t xml:space="preserve">3.5 </w:t>
      </w:r>
      <w:proofErr w:type="spellStart"/>
      <w:r w:rsidR="001F4782">
        <w:t>kDa</w:t>
      </w:r>
      <w:proofErr w:type="spellEnd"/>
      <w:r w:rsidR="001F4782">
        <w:t xml:space="preserve"> MWCO</w:t>
      </w:r>
      <w:r w:rsidR="001F4782" w:rsidRPr="00CE357C">
        <w:t xml:space="preserve">, </w:t>
      </w:r>
      <w:r w:rsidR="001F4782" w:rsidRPr="001F4782">
        <w:t>Thermo Scientific™</w:t>
      </w:r>
      <w:r w:rsidR="001F4782" w:rsidRPr="00CE357C">
        <w:t>)</w:t>
      </w:r>
      <w:r w:rsidR="00407C2C">
        <w:t xml:space="preserve">, </w:t>
      </w:r>
      <w:r w:rsidR="00AD0D32">
        <w:t>before</w:t>
      </w:r>
      <w:r w:rsidR="00407C2C">
        <w:t xml:space="preserve"> </w:t>
      </w:r>
      <w:del w:id="101" w:author="Roald Kommedal" w:date="2020-12-08T09:07:00Z">
        <w:r w:rsidR="0070316B" w:rsidDel="002635C2">
          <w:delText xml:space="preserve">evaporating </w:delText>
        </w:r>
      </w:del>
      <w:ins w:id="102" w:author="Roald Kommedal" w:date="2020-12-08T09:07:00Z">
        <w:r w:rsidR="002635C2">
          <w:t xml:space="preserve">evaporation </w:t>
        </w:r>
      </w:ins>
      <w:del w:id="103" w:author="Roald Kommedal" w:date="2020-12-08T09:07:00Z">
        <w:r w:rsidR="000640A8" w:rsidDel="002635C2">
          <w:delText>off</w:delText>
        </w:r>
        <w:r w:rsidR="00BC49F0" w:rsidDel="002635C2">
          <w:delText xml:space="preserve"> excess</w:delText>
        </w:r>
        <w:r w:rsidR="000640A8" w:rsidDel="002635C2">
          <w:delText xml:space="preserve"> water </w:delText>
        </w:r>
      </w:del>
      <w:r w:rsidR="00AF3F04">
        <w:t>(</w:t>
      </w:r>
      <w:r w:rsidR="00AF3F04" w:rsidRPr="00CE357C">
        <w:t>40 °C</w:t>
      </w:r>
      <w:r w:rsidR="00AF3F04">
        <w:t>,</w:t>
      </w:r>
      <w:r w:rsidR="00AF3F04" w:rsidRPr="00CE357C">
        <w:t xml:space="preserve"> 2.3 kPa</w:t>
      </w:r>
      <w:r w:rsidR="00AF3F04">
        <w:t xml:space="preserve">, </w:t>
      </w:r>
      <w:proofErr w:type="spellStart"/>
      <w:r w:rsidR="00AF3F04">
        <w:t>Multivapor</w:t>
      </w:r>
      <w:proofErr w:type="spellEnd"/>
      <w:r w:rsidR="00AF3F04">
        <w:t>™ P-12,</w:t>
      </w:r>
      <w:r w:rsidR="00BC49F0">
        <w:t xml:space="preserve"> </w:t>
      </w:r>
      <w:r w:rsidR="00BC49F0" w:rsidRPr="00CE357C">
        <w:t xml:space="preserve">BÜCHI </w:t>
      </w:r>
      <w:proofErr w:type="spellStart"/>
      <w:r w:rsidR="00BC49F0" w:rsidRPr="00CE357C">
        <w:t>Labortechnik</w:t>
      </w:r>
      <w:proofErr w:type="spellEnd"/>
      <w:r w:rsidR="00BC49F0" w:rsidRPr="00CE357C">
        <w:t xml:space="preserve"> AG)</w:t>
      </w:r>
      <w:r w:rsidR="00BC49F0">
        <w:t xml:space="preserve"> </w:t>
      </w:r>
      <w:r w:rsidR="00AF3F04">
        <w:t>until</w:t>
      </w:r>
      <w:r w:rsidR="00BC49F0">
        <w:t xml:space="preserve"> only a</w:t>
      </w:r>
      <w:r w:rsidR="0070316B">
        <w:t xml:space="preserve"> few milliliters</w:t>
      </w:r>
      <w:r w:rsidR="00BC49F0">
        <w:t>,</w:t>
      </w:r>
      <w:r w:rsidR="0070316B">
        <w:t xml:space="preserve"> or a viscous residue</w:t>
      </w:r>
      <w:del w:id="104" w:author="Roald Kommedal" w:date="2020-12-08T09:08:00Z">
        <w:r w:rsidR="00BC49F0" w:rsidDel="002635C2">
          <w:delText>,</w:delText>
        </w:r>
        <w:r w:rsidR="0070316B" w:rsidDel="002635C2">
          <w:delText xml:space="preserve"> </w:delText>
        </w:r>
        <w:r w:rsidR="000B1D4D" w:rsidDel="002635C2">
          <w:delText>was left</w:delText>
        </w:r>
      </w:del>
      <w:r w:rsidR="0070316B">
        <w:t>.</w:t>
      </w:r>
      <w:r w:rsidR="000B1D4D">
        <w:t xml:space="preserve"> S</w:t>
      </w:r>
      <w:r w:rsidR="007315DF">
        <w:t xml:space="preserve">odium </w:t>
      </w:r>
      <w:proofErr w:type="spellStart"/>
      <w:r w:rsidR="007315DF">
        <w:t>azide</w:t>
      </w:r>
      <w:proofErr w:type="spellEnd"/>
      <w:r w:rsidR="000B1D4D">
        <w:t xml:space="preserve"> (0.1 g L</w:t>
      </w:r>
      <w:r w:rsidR="000B1D4D">
        <w:rPr>
          <w:vertAlign w:val="superscript"/>
        </w:rPr>
        <w:t>-1</w:t>
      </w:r>
      <w:r w:rsidR="000B1D4D">
        <w:t xml:space="preserve">) was used for preservation before filtration with </w:t>
      </w:r>
      <w:r w:rsidR="007315DF">
        <w:t>appropriately sized syringe filters</w:t>
      </w:r>
      <w:r w:rsidR="00030AB1">
        <w:t>,</w:t>
      </w:r>
      <w:r w:rsidR="009F4D9C">
        <w:t xml:space="preserve"> </w:t>
      </w:r>
      <w:r w:rsidR="00030AB1" w:rsidRPr="002B7944">
        <w:t>0.45 µm</w:t>
      </w:r>
      <w:r w:rsidR="00030AB1">
        <w:t xml:space="preserve"> </w:t>
      </w:r>
      <w:r w:rsidR="00675F4D">
        <w:t>(</w:t>
      </w:r>
      <w:r w:rsidR="00030AB1">
        <w:t xml:space="preserve">&lt; 1 </w:t>
      </w:r>
      <w:proofErr w:type="spellStart"/>
      <w:r w:rsidR="00030AB1">
        <w:t>MDa</w:t>
      </w:r>
      <w:proofErr w:type="spellEnd"/>
      <w:r w:rsidR="00675F4D">
        <w:t xml:space="preserve">, </w:t>
      </w:r>
      <w:r w:rsidR="00030AB1" w:rsidRPr="002B7944">
        <w:t>CHROMAFIL® GF/PET no. 729033) or 1.2 µm</w:t>
      </w:r>
      <w:r w:rsidR="00675F4D">
        <w:t xml:space="preserve"> (&gt; 1 </w:t>
      </w:r>
      <w:proofErr w:type="spellStart"/>
      <w:r w:rsidR="00675F4D">
        <w:t>MDa</w:t>
      </w:r>
      <w:proofErr w:type="spellEnd"/>
      <w:r w:rsidR="00675F4D">
        <w:t xml:space="preserve"> </w:t>
      </w:r>
      <w:r w:rsidR="00030AB1">
        <w:t>Whatman® GD/X no. 6886)</w:t>
      </w:r>
      <w:r w:rsidR="009F4D9C">
        <w:t xml:space="preserve">. </w:t>
      </w:r>
    </w:p>
    <w:p w14:paraId="379FC0C4" w14:textId="77777777" w:rsidR="00E02F95" w:rsidRDefault="00E02F95" w:rsidP="00E02F95">
      <w:pPr>
        <w:keepNext/>
        <w:spacing w:line="240" w:lineRule="auto"/>
      </w:pPr>
      <w:r w:rsidRPr="00AE666F">
        <w:rPr>
          <w:b/>
          <w:i/>
          <w:iCs/>
          <w:color w:val="000000" w:themeColor="text1"/>
          <w:sz w:val="18"/>
          <w:szCs w:val="18"/>
        </w:rPr>
        <w:t>a)</w:t>
      </w:r>
      <w:r w:rsidRPr="00AE666F">
        <w:rPr>
          <w:b/>
          <w:i/>
          <w:iCs/>
          <w:noProof/>
          <w:color w:val="000000" w:themeColor="text1"/>
          <w:sz w:val="18"/>
          <w:szCs w:val="18"/>
        </w:rPr>
        <w:drawing>
          <wp:inline distT="0" distB="0" distL="0" distR="0" wp14:anchorId="24DDD4A9" wp14:editId="6D340E04">
            <wp:extent cx="2399491" cy="1620000"/>
            <wp:effectExtent l="0" t="0" r="1270" b="0"/>
            <wp:docPr id="165" name="Picture 1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658c5c-e0c2-47a3-aa59-158ceb33867f" descr="Image"/>
                    <pic:cNvPicPr>
                      <a:picLocks noChangeAspect="1" noChangeArrowheads="1"/>
                    </pic:cNvPicPr>
                  </pic:nvPicPr>
                  <pic:blipFill rotWithShape="1">
                    <a:blip r:embed="rId15" r:link="rId17" cstate="print">
                      <a:extLst>
                        <a:ext uri="{BEBA8EAE-BF5A-486C-A8C5-ECC9F3942E4B}">
                          <a14:imgProps xmlns:a14="http://schemas.microsoft.com/office/drawing/2010/main">
                            <a14:imgLayer r:embed="rId16">
                              <a14:imgEffect>
                                <a14:colorTemperature colorTemp="5900"/>
                              </a14:imgEffect>
                              <a14:imgEffect>
                                <a14:brightnessContrast bright="20000" contrast="40000"/>
                              </a14:imgEffect>
                            </a14:imgLayer>
                          </a14:imgProps>
                        </a:ext>
                        <a:ext uri="{28A0092B-C50C-407E-A947-70E740481C1C}">
                          <a14:useLocalDpi xmlns:a14="http://schemas.microsoft.com/office/drawing/2010/main" val="0"/>
                        </a:ext>
                      </a:extLst>
                    </a:blip>
                    <a:srcRect l="21141" t="17351" r="22132" b="14413"/>
                    <a:stretch/>
                  </pic:blipFill>
                  <pic:spPr bwMode="auto">
                    <a:xfrm>
                      <a:off x="0" y="0"/>
                      <a:ext cx="2399491" cy="162000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Pr="00AE666F">
        <w:rPr>
          <w:b/>
          <w:i/>
          <w:iCs/>
          <w:color w:val="000000" w:themeColor="text1"/>
          <w:sz w:val="18"/>
          <w:szCs w:val="18"/>
        </w:rPr>
        <w:t>b)</w:t>
      </w:r>
      <w:r>
        <w:rPr>
          <w:rFonts w:eastAsia="Times New Roman"/>
          <w:noProof/>
          <w:color w:val="212121"/>
        </w:rPr>
        <w:drawing>
          <wp:inline distT="0" distB="0" distL="0" distR="0" wp14:anchorId="010A9942" wp14:editId="0EA61860">
            <wp:extent cx="3093698" cy="1620000"/>
            <wp:effectExtent l="0" t="0" r="0" b="0"/>
            <wp:docPr id="166" name="Picture 1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1a802f-9baf-4a45-ba16-7f6985370df2" descr="Image"/>
                    <pic:cNvPicPr>
                      <a:picLocks noChangeAspect="1" noChangeArrowheads="1"/>
                    </pic:cNvPicPr>
                  </pic:nvPicPr>
                  <pic:blipFill rotWithShape="1">
                    <a:blip r:embed="rId18" r:link="rId19" cstate="print">
                      <a:extLst>
                        <a:ext uri="{28A0092B-C50C-407E-A947-70E740481C1C}">
                          <a14:useLocalDpi xmlns:a14="http://schemas.microsoft.com/office/drawing/2010/main" val="0"/>
                        </a:ext>
                      </a:extLst>
                    </a:blip>
                    <a:srcRect l="2687" t="1" b="32042"/>
                    <a:stretch/>
                  </pic:blipFill>
                  <pic:spPr bwMode="auto">
                    <a:xfrm>
                      <a:off x="0" y="0"/>
                      <a:ext cx="3093698" cy="162000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06B2FE11" w14:textId="77777777" w:rsidR="00E02F95" w:rsidRPr="00E02F95" w:rsidRDefault="00E02F95" w:rsidP="00E02F95">
      <w:pPr>
        <w:spacing w:line="240" w:lineRule="auto"/>
        <w:rPr>
          <w:i/>
          <w:sz w:val="18"/>
        </w:rPr>
      </w:pPr>
      <w:r w:rsidRPr="00E02F95">
        <w:rPr>
          <w:i/>
          <w:color w:val="000000" w:themeColor="text1"/>
          <w:sz w:val="18"/>
        </w:rPr>
        <w:t xml:space="preserve">Picture 1 Experimental setup </w:t>
      </w:r>
      <w:r w:rsidRPr="00E02F95">
        <w:rPr>
          <w:b/>
          <w:i/>
          <w:color w:val="000000" w:themeColor="text1"/>
          <w:sz w:val="18"/>
        </w:rPr>
        <w:t>a)</w:t>
      </w:r>
      <w:r w:rsidRPr="00E02F95">
        <w:rPr>
          <w:i/>
          <w:color w:val="000000" w:themeColor="text1"/>
          <w:sz w:val="18"/>
        </w:rPr>
        <w:t xml:space="preserve"> Exposure chamber with test flasks from the “structure experiment” immediately before exposure. Note the cloudiness of the flasks in the 2</w:t>
      </w:r>
      <w:r w:rsidRPr="00E02F95">
        <w:rPr>
          <w:i/>
          <w:color w:val="000000" w:themeColor="text1"/>
          <w:sz w:val="18"/>
          <w:vertAlign w:val="superscript"/>
        </w:rPr>
        <w:t>nd</w:t>
      </w:r>
      <w:r w:rsidRPr="00E02F95">
        <w:rPr>
          <w:i/>
          <w:color w:val="000000" w:themeColor="text1"/>
          <w:sz w:val="18"/>
        </w:rPr>
        <w:t xml:space="preserve"> and 3</w:t>
      </w:r>
      <w:r w:rsidRPr="00E02F95">
        <w:rPr>
          <w:i/>
          <w:color w:val="000000" w:themeColor="text1"/>
          <w:sz w:val="18"/>
          <w:vertAlign w:val="superscript"/>
        </w:rPr>
        <w:t>rd</w:t>
      </w:r>
      <w:r w:rsidRPr="00E02F95">
        <w:rPr>
          <w:i/>
          <w:color w:val="000000" w:themeColor="text1"/>
          <w:sz w:val="18"/>
        </w:rPr>
        <w:t xml:space="preserve"> columns from left which contain PAC. This cleared with exposure, the polymers </w:t>
      </w:r>
      <w:r w:rsidR="00914C5E" w:rsidRPr="00E02F95">
        <w:rPr>
          <w:i/>
          <w:color w:val="000000" w:themeColor="text1"/>
          <w:sz w:val="18"/>
        </w:rPr>
        <w:t>apparently</w:t>
      </w:r>
      <w:r w:rsidRPr="00E02F95">
        <w:rPr>
          <w:i/>
          <w:color w:val="000000" w:themeColor="text1"/>
          <w:sz w:val="18"/>
        </w:rPr>
        <w:t xml:space="preserve"> re-dissolving </w:t>
      </w:r>
      <w:r w:rsidR="00914C5E">
        <w:rPr>
          <w:i/>
          <w:color w:val="000000" w:themeColor="text1"/>
          <w:sz w:val="18"/>
        </w:rPr>
        <w:t>with</w:t>
      </w:r>
      <w:r w:rsidRPr="00E02F95">
        <w:rPr>
          <w:i/>
          <w:color w:val="000000" w:themeColor="text1"/>
          <w:sz w:val="18"/>
        </w:rPr>
        <w:t xml:space="preserve"> depolymerization </w:t>
      </w:r>
      <w:r w:rsidRPr="00E02F95">
        <w:rPr>
          <w:b/>
          <w:i/>
          <w:color w:val="000000" w:themeColor="text1"/>
          <w:sz w:val="18"/>
        </w:rPr>
        <w:t>b)</w:t>
      </w:r>
      <w:r w:rsidRPr="00E02F95">
        <w:rPr>
          <w:i/>
          <w:color w:val="000000" w:themeColor="text1"/>
          <w:sz w:val="18"/>
        </w:rPr>
        <w:t xml:space="preserve"> Test flasks from the “ROS experiment”. Hypoxic test</w:t>
      </w:r>
      <w:r w:rsidR="00002536">
        <w:rPr>
          <w:i/>
          <w:color w:val="000000" w:themeColor="text1"/>
          <w:sz w:val="18"/>
        </w:rPr>
        <w:t>s</w:t>
      </w:r>
      <w:r w:rsidRPr="00E02F95">
        <w:rPr>
          <w:i/>
          <w:color w:val="000000" w:themeColor="text1"/>
          <w:sz w:val="18"/>
        </w:rPr>
        <w:t xml:space="preserve"> are performed </w:t>
      </w:r>
      <w:r w:rsidR="00914C5E">
        <w:rPr>
          <w:i/>
          <w:color w:val="000000" w:themeColor="text1"/>
          <w:sz w:val="18"/>
        </w:rPr>
        <w:t xml:space="preserve">sealed </w:t>
      </w:r>
      <w:r w:rsidR="00002536">
        <w:rPr>
          <w:i/>
          <w:color w:val="000000" w:themeColor="text1"/>
          <w:sz w:val="18"/>
        </w:rPr>
        <w:t>flasks.</w:t>
      </w:r>
      <w:r w:rsidR="00914C5E">
        <w:rPr>
          <w:i/>
          <w:color w:val="000000" w:themeColor="text1"/>
          <w:sz w:val="18"/>
        </w:rPr>
        <w:t xml:space="preserve"> </w:t>
      </w:r>
      <w:r w:rsidRPr="00E02F95">
        <w:rPr>
          <w:i/>
          <w:color w:val="000000" w:themeColor="text1"/>
          <w:sz w:val="18"/>
        </w:rPr>
        <w:t xml:space="preserve">Note the </w:t>
      </w:r>
      <w:proofErr w:type="gramStart"/>
      <w:r w:rsidRPr="00E02F95">
        <w:rPr>
          <w:i/>
          <w:color w:val="000000" w:themeColor="text1"/>
          <w:sz w:val="18"/>
        </w:rPr>
        <w:t>iron(</w:t>
      </w:r>
      <w:proofErr w:type="gramEnd"/>
      <w:r w:rsidRPr="00E02F95">
        <w:rPr>
          <w:i/>
          <w:color w:val="000000" w:themeColor="text1"/>
          <w:sz w:val="18"/>
        </w:rPr>
        <w:t>III) precipitate, polymer remained dissolved in spite of this.</w:t>
      </w:r>
    </w:p>
    <w:p w14:paraId="1BC98401" w14:textId="77777777" w:rsidR="00C57DB8" w:rsidRDefault="00CD5E82" w:rsidP="00C57DB8">
      <w:pPr>
        <w:pStyle w:val="Overskrift2"/>
      </w:pPr>
      <w:r>
        <w:t>C</w:t>
      </w:r>
      <w:r w:rsidR="00C57DB8" w:rsidRPr="00C15990">
        <w:t>haracterization</w:t>
      </w:r>
    </w:p>
    <w:p w14:paraId="1CD9EC30" w14:textId="560D5595" w:rsidR="00A3089D" w:rsidRDefault="00393FD6" w:rsidP="009977F8">
      <w:pPr>
        <w:spacing w:line="240" w:lineRule="auto"/>
      </w:pPr>
      <w:r>
        <w:t>W</w:t>
      </w:r>
      <w:r w:rsidR="00160CB7">
        <w:t>eight average molecular weight (</w:t>
      </w:r>
      <w:r w:rsidR="00160CB7" w:rsidRPr="00160CB7">
        <w:rPr>
          <w:i/>
        </w:rPr>
        <w:t>Mw</w:t>
      </w:r>
      <w:r w:rsidR="00160CB7">
        <w:t>), molar mass distribution</w:t>
      </w:r>
      <w:r>
        <w:t>,</w:t>
      </w:r>
      <w:r w:rsidR="00160CB7">
        <w:t xml:space="preserve"> and</w:t>
      </w:r>
      <w:r w:rsidR="007337E7">
        <w:t xml:space="preserve"> polymer</w:t>
      </w:r>
      <w:r w:rsidR="00160CB7">
        <w:t xml:space="preserve"> mass concentration (</w:t>
      </w:r>
      <w:r w:rsidR="00160CB7" w:rsidRPr="00393FD6">
        <w:rPr>
          <w:i/>
        </w:rPr>
        <w:t>C</w:t>
      </w:r>
      <w:r w:rsidR="00160CB7">
        <w:t>) was</w:t>
      </w:r>
      <w:r w:rsidR="007315DF">
        <w:t xml:space="preserve"> </w:t>
      </w:r>
      <w:r>
        <w:t xml:space="preserve">determined </w:t>
      </w:r>
      <w:r w:rsidR="000640A8">
        <w:t>using</w:t>
      </w:r>
      <w:r w:rsidR="00AF3F04">
        <w:t xml:space="preserve"> a</w:t>
      </w:r>
      <w:r w:rsidR="007315DF" w:rsidRPr="00CE357C">
        <w:t xml:space="preserve"> HPLC </w:t>
      </w:r>
      <w:r w:rsidR="00AF3F04">
        <w:t>(</w:t>
      </w:r>
      <w:r w:rsidR="00AF3F04" w:rsidRPr="00CE357C">
        <w:t>1260 infinity</w:t>
      </w:r>
      <w:r w:rsidR="00AF3F04">
        <w:t>, Agilent technologies</w:t>
      </w:r>
      <w:r w:rsidR="00AF3F04" w:rsidRPr="00CE357C">
        <w:t xml:space="preserve"> Inc.</w:t>
      </w:r>
      <w:r w:rsidR="00AF3F04">
        <w:t>) connected to an</w:t>
      </w:r>
      <w:r w:rsidR="007315DF" w:rsidRPr="00CE357C">
        <w:t xml:space="preserve"> 8 angle light scattering detector (DAWN® HELEOS® II</w:t>
      </w:r>
      <w:r>
        <w:t>, WYATT Technology Europe</w:t>
      </w:r>
      <w:r w:rsidR="007315DF" w:rsidRPr="00CE357C">
        <w:t>) and a differential refractive index detector (</w:t>
      </w:r>
      <w:proofErr w:type="spellStart"/>
      <w:r w:rsidR="007315DF" w:rsidRPr="00CE357C">
        <w:t>Optilab</w:t>
      </w:r>
      <w:proofErr w:type="spellEnd"/>
      <w:r w:rsidR="007315DF" w:rsidRPr="00CE357C">
        <w:t>® T-</w:t>
      </w:r>
      <w:proofErr w:type="spellStart"/>
      <w:r w:rsidR="007315DF" w:rsidRPr="00CE357C">
        <w:t>rEX</w:t>
      </w:r>
      <w:proofErr w:type="spellEnd"/>
      <w:r w:rsidR="007315DF" w:rsidRPr="00CE357C">
        <w:t>™</w:t>
      </w:r>
      <w:r>
        <w:t>, WYATT Technology Europe</w:t>
      </w:r>
      <w:r w:rsidR="007315DF" w:rsidRPr="00CE357C">
        <w:t xml:space="preserve">). </w:t>
      </w:r>
      <w:r w:rsidR="007315DF">
        <w:t xml:space="preserve">SEC-columns </w:t>
      </w:r>
      <w:proofErr w:type="spellStart"/>
      <w:r w:rsidR="007315DF">
        <w:t>S</w:t>
      </w:r>
      <w:r w:rsidR="007315DF" w:rsidRPr="00CE357C">
        <w:t>hodex</w:t>
      </w:r>
      <w:proofErr w:type="spellEnd"/>
      <w:r w:rsidR="007315DF" w:rsidRPr="00CE357C">
        <w:t xml:space="preserve"> </w:t>
      </w:r>
      <w:proofErr w:type="spellStart"/>
      <w:r w:rsidR="007315DF" w:rsidRPr="00CE357C">
        <w:t>OHpak</w:t>
      </w:r>
      <w:proofErr w:type="spellEnd"/>
      <w:r w:rsidR="007315DF" w:rsidRPr="00CE357C">
        <w:t xml:space="preserve"> SG-B, SB-803 HQ, SB-807 HQ, LB-806M (300x8.0 mm, Showa Denko K.K) and PL </w:t>
      </w:r>
      <w:proofErr w:type="spellStart"/>
      <w:r w:rsidR="007315DF" w:rsidRPr="00CE357C">
        <w:t>aquagel</w:t>
      </w:r>
      <w:proofErr w:type="spellEnd"/>
      <w:r w:rsidR="007315DF" w:rsidRPr="00CE357C">
        <w:t>-OH MIXED-M (3</w:t>
      </w:r>
      <w:r>
        <w:t>00x7.5 mm, Agilent technologies</w:t>
      </w:r>
      <w:r w:rsidR="007315DF" w:rsidRPr="00CE357C">
        <w:t xml:space="preserve"> Inc.)</w:t>
      </w:r>
      <w:r w:rsidR="007315DF">
        <w:t xml:space="preserve"> are employed </w:t>
      </w:r>
      <w:commentRangeStart w:id="105"/>
      <w:r w:rsidR="007315DF">
        <w:t>in various configurations</w:t>
      </w:r>
      <w:r w:rsidR="004354D3">
        <w:t xml:space="preserve"> </w:t>
      </w:r>
      <w:commentRangeEnd w:id="105"/>
      <w:r w:rsidR="002635C2">
        <w:rPr>
          <w:rStyle w:val="Merknadsreferanse"/>
        </w:rPr>
        <w:commentReference w:id="105"/>
      </w:r>
      <w:r w:rsidR="00905AB8">
        <w:t>under</w:t>
      </w:r>
      <w:r w:rsidR="004354D3">
        <w:t xml:space="preserve"> ambient conditions</w:t>
      </w:r>
      <w:r w:rsidR="007315DF" w:rsidRPr="00CE357C">
        <w:t>. The</w:t>
      </w:r>
      <w:r w:rsidR="007315DF">
        <w:t xml:space="preserve"> preferred configuration </w:t>
      </w:r>
      <w:r w:rsidR="007337E7">
        <w:t>is</w:t>
      </w:r>
      <w:r w:rsidR="009B421B">
        <w:t xml:space="preserve"> </w:t>
      </w:r>
      <w:r w:rsidR="007315DF">
        <w:t>serial coupled</w:t>
      </w:r>
      <w:r w:rsidR="007315DF" w:rsidRPr="00CE357C">
        <w:t xml:space="preserve"> </w:t>
      </w:r>
      <w:r w:rsidR="007315DF">
        <w:t xml:space="preserve">SG-B, </w:t>
      </w:r>
      <w:r w:rsidR="007315DF" w:rsidRPr="00CE357C">
        <w:t>LB-806M</w:t>
      </w:r>
      <w:r w:rsidR="007315DF">
        <w:t>,</w:t>
      </w:r>
      <w:r w:rsidR="007315DF" w:rsidRPr="00CE357C">
        <w:t xml:space="preserve"> and PL </w:t>
      </w:r>
      <w:proofErr w:type="spellStart"/>
      <w:r w:rsidR="007315DF" w:rsidRPr="00CE357C">
        <w:t>aquagel</w:t>
      </w:r>
      <w:proofErr w:type="spellEnd"/>
      <w:r w:rsidR="007315DF" w:rsidRPr="00CE357C">
        <w:t xml:space="preserve">-OH MIXED-M </w:t>
      </w:r>
      <w:r w:rsidR="007315DF">
        <w:t>due to its versatility.</w:t>
      </w:r>
      <w:r w:rsidR="009F4D9C">
        <w:t xml:space="preserve"> </w:t>
      </w:r>
      <w:r w:rsidR="009F3FC1">
        <w:t xml:space="preserve">A 100 </w:t>
      </w:r>
      <w:proofErr w:type="spellStart"/>
      <w:r w:rsidR="009F3FC1">
        <w:t>μL</w:t>
      </w:r>
      <w:proofErr w:type="spellEnd"/>
      <w:r w:rsidR="009F3FC1">
        <w:t xml:space="preserve"> injection loop was </w:t>
      </w:r>
      <w:proofErr w:type="gramStart"/>
      <w:r w:rsidR="009F3FC1">
        <w:t>used</w:t>
      </w:r>
      <w:proofErr w:type="gramEnd"/>
      <w:r w:rsidR="009F3FC1">
        <w:t xml:space="preserve"> and the amount of sample injected</w:t>
      </w:r>
      <w:r w:rsidR="00A73E9A">
        <w:t xml:space="preserve"> tuned</w:t>
      </w:r>
      <w:r w:rsidR="009F3FC1">
        <w:t xml:space="preserve"> from 10 </w:t>
      </w:r>
      <w:proofErr w:type="spellStart"/>
      <w:r w:rsidR="009F3FC1">
        <w:t>μL</w:t>
      </w:r>
      <w:proofErr w:type="spellEnd"/>
      <w:r w:rsidR="009F3FC1">
        <w:t xml:space="preserve"> to 100 </w:t>
      </w:r>
      <w:proofErr w:type="spellStart"/>
      <w:r w:rsidR="009F3FC1">
        <w:t>μL</w:t>
      </w:r>
      <w:proofErr w:type="spellEnd"/>
      <w:r w:rsidR="009F3FC1">
        <w:t xml:space="preserve"> depending on </w:t>
      </w:r>
      <w:r w:rsidR="00B25FC9">
        <w:t xml:space="preserve">sample </w:t>
      </w:r>
      <w:r w:rsidR="009F3FC1">
        <w:t xml:space="preserve">concentration. </w:t>
      </w:r>
      <w:r w:rsidR="009F4D9C">
        <w:t xml:space="preserve">An in-line degasser and </w:t>
      </w:r>
      <w:r w:rsidR="009F4D9C" w:rsidRPr="00CE357C">
        <w:t>0.1 µm filter</w:t>
      </w:r>
      <w:r w:rsidR="009F4D9C">
        <w:t xml:space="preserve"> </w:t>
      </w:r>
      <w:r w:rsidR="00AF3F04">
        <w:t>was used</w:t>
      </w:r>
      <w:r w:rsidR="001C43C1">
        <w:t xml:space="preserve">, </w:t>
      </w:r>
      <w:r w:rsidR="00160CB7">
        <w:t xml:space="preserve">and </w:t>
      </w:r>
      <w:r w:rsidR="001C43C1">
        <w:t>the</w:t>
      </w:r>
      <w:r w:rsidR="00905AB8">
        <w:t xml:space="preserve"> </w:t>
      </w:r>
      <w:r w:rsidR="00C57DB8">
        <w:t>columns</w:t>
      </w:r>
      <w:r w:rsidR="00C57DB8" w:rsidRPr="00CE357C">
        <w:t xml:space="preserve"> </w:t>
      </w:r>
      <w:r w:rsidR="00C57DB8">
        <w:t>and</w:t>
      </w:r>
      <w:r w:rsidR="00557DFF">
        <w:t xml:space="preserve"> mobile phase </w:t>
      </w:r>
      <w:ins w:id="106" w:author="Roald Kommedal" w:date="2020-12-08T09:10:00Z">
        <w:r w:rsidR="002635C2">
          <w:t xml:space="preserve">was </w:t>
        </w:r>
      </w:ins>
      <w:r w:rsidR="00557DFF">
        <w:t>polished</w:t>
      </w:r>
      <w:r w:rsidR="009F4D9C">
        <w:t xml:space="preserve"> by re-circu</w:t>
      </w:r>
      <w:r w:rsidR="00905AB8">
        <w:t>lation</w:t>
      </w:r>
      <w:r w:rsidR="009F4D9C">
        <w:t xml:space="preserve"> for a few days </w:t>
      </w:r>
      <w:r w:rsidR="001C43C1">
        <w:t xml:space="preserve">before analysis. The system was additionally flushed with 100 mL </w:t>
      </w:r>
      <w:ins w:id="107" w:author="Roald Kommedal" w:date="2020-12-08T09:10:00Z">
        <w:r w:rsidR="002635C2">
          <w:t>(xx</w:t>
        </w:r>
      </w:ins>
      <w:ins w:id="108" w:author="Roald Kommedal" w:date="2020-12-08T09:11:00Z">
        <w:r w:rsidR="002635C2">
          <w:t xml:space="preserve"> retention times) </w:t>
        </w:r>
      </w:ins>
      <w:r w:rsidR="001C43C1">
        <w:t>mobile phase between every injection</w:t>
      </w:r>
      <w:r>
        <w:t xml:space="preserve"> to further suppress light scattering (LS) noise and </w:t>
      </w:r>
      <w:proofErr w:type="spellStart"/>
      <w:r>
        <w:t>dRI</w:t>
      </w:r>
      <w:proofErr w:type="spellEnd"/>
      <w:r>
        <w:t xml:space="preserve"> baseline fluctuations</w:t>
      </w:r>
      <w:ins w:id="109" w:author="Roald Kommedal" w:date="2020-12-08T09:11:00Z">
        <w:r w:rsidR="002635C2">
          <w:t xml:space="preserve"> </w:t>
        </w:r>
        <w:commentRangeStart w:id="110"/>
        <w:r w:rsidR="002635C2">
          <w:t>by carry-over</w:t>
        </w:r>
        <w:commentRangeEnd w:id="110"/>
        <w:r w:rsidR="002635C2">
          <w:rPr>
            <w:rStyle w:val="Merknadsreferanse"/>
          </w:rPr>
          <w:commentReference w:id="110"/>
        </w:r>
      </w:ins>
      <w:r w:rsidR="001C43C1">
        <w:t>.</w:t>
      </w:r>
      <w:r w:rsidR="00AD0D32">
        <w:t xml:space="preserve"> For </w:t>
      </w:r>
      <w:r w:rsidR="00160CB7">
        <w:t>similar</w:t>
      </w:r>
      <w:r w:rsidR="001C43C1">
        <w:t xml:space="preserve"> reasons</w:t>
      </w:r>
      <w:r w:rsidR="00AD0D32">
        <w:t>, m</w:t>
      </w:r>
      <w:r w:rsidR="009F4D9C" w:rsidRPr="00CE357C">
        <w:t>obile phase</w:t>
      </w:r>
      <w:r w:rsidR="00AD0D32">
        <w:t xml:space="preserve"> was</w:t>
      </w:r>
      <w:r w:rsidR="009F4D9C">
        <w:t xml:space="preserve"> prepared in large batches </w:t>
      </w:r>
      <w:r w:rsidR="00967BFE">
        <w:t xml:space="preserve">(5 L) </w:t>
      </w:r>
      <w:r w:rsidR="009F4D9C">
        <w:t xml:space="preserve">and </w:t>
      </w:r>
      <w:r w:rsidR="009F4D9C" w:rsidRPr="00CE357C">
        <w:t xml:space="preserve">filtered </w:t>
      </w:r>
      <w:commentRangeStart w:id="111"/>
      <w:del w:id="112" w:author="Roald Kommedal" w:date="2020-12-08T09:12:00Z">
        <w:r w:rsidR="00967BFE" w:rsidDel="002635C2">
          <w:delText>akin</w:delText>
        </w:r>
      </w:del>
      <w:commentRangeEnd w:id="111"/>
      <w:r w:rsidR="002635C2">
        <w:rPr>
          <w:rStyle w:val="Merknadsreferanse"/>
        </w:rPr>
        <w:commentReference w:id="111"/>
      </w:r>
      <w:del w:id="113" w:author="Roald Kommedal" w:date="2020-12-08T09:12:00Z">
        <w:r w:rsidR="00967BFE" w:rsidDel="002635C2">
          <w:delText xml:space="preserve"> </w:delText>
        </w:r>
      </w:del>
      <w:ins w:id="114" w:author="Roald Kommedal" w:date="2020-12-08T09:12:00Z">
        <w:r w:rsidR="002635C2">
          <w:t xml:space="preserve">similar </w:t>
        </w:r>
      </w:ins>
      <w:r w:rsidR="00967BFE">
        <w:t>to the</w:t>
      </w:r>
      <w:r w:rsidR="009F4D9C" w:rsidRPr="00CE357C">
        <w:t xml:space="preserve"> seawater</w:t>
      </w:r>
      <w:r w:rsidR="009F4D9C">
        <w:t>,</w:t>
      </w:r>
      <w:r w:rsidR="00910E97" w:rsidRPr="00CE357C">
        <w:t xml:space="preserve"> </w:t>
      </w:r>
      <w:r w:rsidR="00E86306">
        <w:t>compris</w:t>
      </w:r>
      <w:r w:rsidR="00AD0D32">
        <w:t>ing</w:t>
      </w:r>
      <w:r w:rsidR="009F4D9C">
        <w:t xml:space="preserve"> </w:t>
      </w:r>
      <w:r w:rsidR="00910E97" w:rsidRPr="00CE357C">
        <w:t>12 g</w:t>
      </w:r>
      <w:r w:rsidR="00E86306">
        <w:t xml:space="preserve"> L</w:t>
      </w:r>
      <w:r w:rsidR="009F4D9C">
        <w:rPr>
          <w:vertAlign w:val="superscript"/>
        </w:rPr>
        <w:t>-1</w:t>
      </w:r>
      <w:r w:rsidR="00E86306">
        <w:t xml:space="preserve"> HEPES-Na</w:t>
      </w:r>
      <w:r w:rsidR="00910E97" w:rsidRPr="00CE357C">
        <w:t xml:space="preserve"> </w:t>
      </w:r>
      <w:r w:rsidR="00E86306">
        <w:t>(</w:t>
      </w:r>
      <w:r w:rsidR="00910E97" w:rsidRPr="00CE357C">
        <w:t>2-[4-(2-Hydroxyethyl)-1-piperazinyl]-</w:t>
      </w:r>
      <w:proofErr w:type="spellStart"/>
      <w:r w:rsidR="00910E97" w:rsidRPr="00CE357C">
        <w:t>ethanesulphonic</w:t>
      </w:r>
      <w:proofErr w:type="spellEnd"/>
      <w:r w:rsidR="00910E97" w:rsidRPr="00CE357C">
        <w:t xml:space="preserve"> acid sodium salt</w:t>
      </w:r>
      <w:r w:rsidR="00937E55">
        <w:t>,</w:t>
      </w:r>
      <w:r w:rsidR="00910E97" w:rsidRPr="00CE357C">
        <w:t xml:space="preserve"> ≥99.5%</w:t>
      </w:r>
      <w:r w:rsidR="001C43C1">
        <w:t>,</w:t>
      </w:r>
      <w:r w:rsidR="00910E97" w:rsidRPr="00CE357C">
        <w:t xml:space="preserve"> VWR BDH chemicals), 8 g</w:t>
      </w:r>
      <w:r w:rsidR="00E86306">
        <w:t xml:space="preserve"> L</w:t>
      </w:r>
      <w:r w:rsidR="00E86306">
        <w:rPr>
          <w:vertAlign w:val="superscript"/>
        </w:rPr>
        <w:t xml:space="preserve">-1 </w:t>
      </w:r>
      <w:r w:rsidR="00910E97" w:rsidRPr="00CE357C">
        <w:t xml:space="preserve">sodium nitrate </w:t>
      </w:r>
      <w:r w:rsidR="00E86306">
        <w:t>(</w:t>
      </w:r>
      <w:r w:rsidR="00910E97" w:rsidRPr="00CE357C">
        <w:t>EMPLURA®),</w:t>
      </w:r>
      <w:r w:rsidR="00937E55">
        <w:t xml:space="preserve">  </w:t>
      </w:r>
      <w:r w:rsidR="00937E55" w:rsidRPr="00CE357C">
        <w:t xml:space="preserve">0.8 </w:t>
      </w:r>
      <w:r w:rsidR="00937E55">
        <w:t>g L</w:t>
      </w:r>
      <w:r w:rsidR="00937E55">
        <w:rPr>
          <w:vertAlign w:val="superscript"/>
        </w:rPr>
        <w:t>-1</w:t>
      </w:r>
      <w:r w:rsidR="00937E55" w:rsidRPr="00CE357C">
        <w:t xml:space="preserve"> nitric acid (</w:t>
      </w:r>
      <w:proofErr w:type="spellStart"/>
      <w:r w:rsidR="00937E55" w:rsidRPr="00CE357C">
        <w:t>Suprapur</w:t>
      </w:r>
      <w:proofErr w:type="spellEnd"/>
      <w:r w:rsidR="00937E55" w:rsidRPr="00CE357C">
        <w:t>®)</w:t>
      </w:r>
      <w:r w:rsidR="00937E55">
        <w:t>, and</w:t>
      </w:r>
      <w:r w:rsidR="00910E97" w:rsidRPr="00CE357C">
        <w:t xml:space="preserve"> </w:t>
      </w:r>
      <w:r w:rsidR="00557DFF" w:rsidRPr="00CE357C">
        <w:t xml:space="preserve">0.1 </w:t>
      </w:r>
      <w:r w:rsidR="00557DFF">
        <w:t>g L</w:t>
      </w:r>
      <w:r w:rsidR="00557DFF">
        <w:rPr>
          <w:vertAlign w:val="superscript"/>
        </w:rPr>
        <w:t>-1</w:t>
      </w:r>
      <w:r w:rsidR="00557DFF" w:rsidRPr="00CE357C">
        <w:rPr>
          <w:vertAlign w:val="superscript"/>
        </w:rPr>
        <w:t xml:space="preserve"> </w:t>
      </w:r>
      <w:r w:rsidR="00E86306">
        <w:t xml:space="preserve">sodium </w:t>
      </w:r>
      <w:proofErr w:type="spellStart"/>
      <w:r w:rsidR="00910E97" w:rsidRPr="00CE357C">
        <w:t>azide</w:t>
      </w:r>
      <w:proofErr w:type="spellEnd"/>
      <w:r w:rsidR="009F4D9C">
        <w:t xml:space="preserve"> in deionized water</w:t>
      </w:r>
      <w:r w:rsidR="00910E97" w:rsidRPr="00CE357C">
        <w:t xml:space="preserve">. </w:t>
      </w:r>
      <w:proofErr w:type="spellStart"/>
      <w:r w:rsidR="00967BFE">
        <w:t>Defouling</w:t>
      </w:r>
      <w:proofErr w:type="spellEnd"/>
      <w:r w:rsidR="00967BFE">
        <w:t xml:space="preserve"> of the LS-detector was </w:t>
      </w:r>
      <w:r w:rsidR="00AF3F04">
        <w:t>realized</w:t>
      </w:r>
      <w:r w:rsidR="00967BFE">
        <w:t xml:space="preserve"> by ultrasonication (COMET, WYATT technology Europe) for 30 minutes between every run. More elaborate </w:t>
      </w:r>
      <w:proofErr w:type="spellStart"/>
      <w:r w:rsidR="00967BFE">
        <w:t>defouling</w:t>
      </w:r>
      <w:proofErr w:type="spellEnd"/>
      <w:r w:rsidR="00967BFE">
        <w:t xml:space="preserve"> </w:t>
      </w:r>
      <w:r w:rsidR="00916A6B">
        <w:t xml:space="preserve">was needed intermittently and achieved by overnight </w:t>
      </w:r>
      <w:r w:rsidR="001C43C1">
        <w:t>restoration</w:t>
      </w:r>
      <w:r w:rsidR="00916A6B">
        <w:t xml:space="preserve"> with </w:t>
      </w:r>
      <w:r w:rsidR="00916A6B" w:rsidRPr="00CE357C">
        <w:t xml:space="preserve">20 % nitric acid </w:t>
      </w:r>
      <w:r w:rsidR="00916A6B">
        <w:t xml:space="preserve">followed </w:t>
      </w:r>
      <w:r w:rsidR="001C43C1">
        <w:t>by treatment with</w:t>
      </w:r>
      <w:r w:rsidR="00916A6B">
        <w:t xml:space="preserve"> </w:t>
      </w:r>
      <w:r w:rsidR="00F0420C">
        <w:t>2</w:t>
      </w:r>
      <w:r w:rsidR="00471CB6" w:rsidRPr="00CE357C">
        <w:t xml:space="preserve">% </w:t>
      </w:r>
      <w:proofErr w:type="spellStart"/>
      <w:r w:rsidR="00471CB6" w:rsidRPr="00CE357C">
        <w:t>Hellmanex</w:t>
      </w:r>
      <w:proofErr w:type="spellEnd"/>
      <w:r w:rsidR="00471CB6" w:rsidRPr="00CE357C">
        <w:t>™ III</w:t>
      </w:r>
      <w:r w:rsidR="00916A6B">
        <w:t xml:space="preserve"> (</w:t>
      </w:r>
      <w:r w:rsidR="00916A6B" w:rsidRPr="00916A6B">
        <w:t>VWR International AS</w:t>
      </w:r>
      <w:r w:rsidR="00A73E9A">
        <w:t>, Norway</w:t>
      </w:r>
      <w:r w:rsidR="00916A6B">
        <w:t>)</w:t>
      </w:r>
      <w:r w:rsidR="00F0420C">
        <w:t>.</w:t>
      </w:r>
      <w:r w:rsidR="008A5867">
        <w:t xml:space="preserve"> </w:t>
      </w:r>
      <w:r w:rsidR="00967BFE">
        <w:t>B</w:t>
      </w:r>
      <w:r w:rsidR="00967BFE" w:rsidRPr="00CE357C">
        <w:t>ovine serum albumin (</w:t>
      </w:r>
      <w:r w:rsidR="009B421B">
        <w:t>BSA</w:t>
      </w:r>
      <w:r w:rsidR="00967BFE" w:rsidRPr="00CE357C">
        <w:t xml:space="preserve"> &gt;97 %, Sigma-Aldrich</w:t>
      </w:r>
      <w:r w:rsidR="009B421B" w:rsidRPr="00CE357C">
        <w:t>®</w:t>
      </w:r>
      <w:r w:rsidR="00967BFE" w:rsidRPr="00CE357C">
        <w:t>) was used</w:t>
      </w:r>
      <w:r w:rsidR="00967BFE">
        <w:t xml:space="preserve"> for LS-detector renormalization</w:t>
      </w:r>
      <w:del w:id="115" w:author="Roald Kommedal" w:date="2020-12-08T09:13:00Z">
        <w:r w:rsidR="00967BFE" w:rsidDel="002635C2">
          <w:delText xml:space="preserve"> after</w:delText>
        </w:r>
        <w:r w:rsidR="00AF3F04" w:rsidDel="002635C2">
          <w:delText>wards</w:delText>
        </w:r>
      </w:del>
      <w:r w:rsidR="00967BFE">
        <w:t>.</w:t>
      </w:r>
      <w:r w:rsidR="00AD0D32">
        <w:t xml:space="preserve"> Elution </w:t>
      </w:r>
      <w:r>
        <w:t>rate</w:t>
      </w:r>
      <w:r w:rsidR="00937E55">
        <w:t xml:space="preserve"> </w:t>
      </w:r>
      <w:r w:rsidR="00AF3F04">
        <w:t xml:space="preserve">was </w:t>
      </w:r>
      <w:r w:rsidR="00937E55">
        <w:t xml:space="preserve">adjusted </w:t>
      </w:r>
      <w:r w:rsidR="004F7993" w:rsidRPr="00CE357C">
        <w:t>between 0.15 mL</w:t>
      </w:r>
      <w:r w:rsidR="008A5867">
        <w:t xml:space="preserve"> </w:t>
      </w:r>
      <w:r w:rsidR="004F7993" w:rsidRPr="00CE357C">
        <w:t>min</w:t>
      </w:r>
      <w:r w:rsidR="008A5867">
        <w:rPr>
          <w:vertAlign w:val="superscript"/>
        </w:rPr>
        <w:t>-1</w:t>
      </w:r>
      <w:r w:rsidR="004F7993" w:rsidRPr="00CE357C">
        <w:t xml:space="preserve"> </w:t>
      </w:r>
      <w:r w:rsidR="008A5867">
        <w:t xml:space="preserve">(&gt; 1 </w:t>
      </w:r>
      <w:proofErr w:type="spellStart"/>
      <w:r w:rsidR="008A5867">
        <w:t>MDa</w:t>
      </w:r>
      <w:proofErr w:type="spellEnd"/>
      <w:r w:rsidR="008A5867">
        <w:t xml:space="preserve">) </w:t>
      </w:r>
      <w:r w:rsidR="004F7993" w:rsidRPr="00CE357C">
        <w:t>and</w:t>
      </w:r>
      <w:r w:rsidR="004F7993">
        <w:t xml:space="preserve"> 1 </w:t>
      </w:r>
      <w:r w:rsidR="008A5867" w:rsidRPr="00CE357C">
        <w:t>mL</w:t>
      </w:r>
      <w:r w:rsidR="008A5867">
        <w:t xml:space="preserve"> </w:t>
      </w:r>
      <w:r w:rsidR="008A5867" w:rsidRPr="00CE357C">
        <w:t>min</w:t>
      </w:r>
      <w:r w:rsidR="008A5867">
        <w:rPr>
          <w:vertAlign w:val="superscript"/>
        </w:rPr>
        <w:t>-1</w:t>
      </w:r>
      <w:r w:rsidR="008A5867" w:rsidRPr="00CE357C">
        <w:t xml:space="preserve"> </w:t>
      </w:r>
      <w:r w:rsidR="008A5867">
        <w:t xml:space="preserve">(&lt; 100 </w:t>
      </w:r>
      <w:proofErr w:type="spellStart"/>
      <w:r w:rsidR="008A5867">
        <w:t>kDa</w:t>
      </w:r>
      <w:proofErr w:type="spellEnd"/>
      <w:r w:rsidR="008A5867">
        <w:t xml:space="preserve">) </w:t>
      </w:r>
      <w:r w:rsidR="004F7993" w:rsidRPr="00CE357C">
        <w:t>to ensure optimal balance between</w:t>
      </w:r>
      <w:r w:rsidR="004F7993">
        <w:t xml:space="preserve"> </w:t>
      </w:r>
      <w:r w:rsidR="00160CB7">
        <w:t xml:space="preserve">retention, </w:t>
      </w:r>
      <w:r w:rsidR="004F7993">
        <w:t>in-column</w:t>
      </w:r>
      <w:r w:rsidR="004F7993" w:rsidRPr="00CE357C">
        <w:t xml:space="preserve"> shear degradation</w:t>
      </w:r>
      <w:r w:rsidR="00160CB7">
        <w:t>,</w:t>
      </w:r>
      <w:r w:rsidR="004F7993" w:rsidRPr="00CE357C">
        <w:t xml:space="preserve"> and </w:t>
      </w:r>
      <w:r w:rsidR="004354D3">
        <w:t>signal to noise ratios</w:t>
      </w:r>
      <w:r w:rsidR="002D4173">
        <w:t xml:space="preserve"> </w:t>
      </w:r>
      <w:r w:rsidR="002D4173" w:rsidRPr="0021564E">
        <w:fldChar w:fldCharType="begin"/>
      </w:r>
      <w:r w:rsidR="002D4173">
        <w:instrText xml:space="preserve"> ADDIN ZOTERO_ITEM CSL_CITATION {"citationID":"xBMQWzml","properties":{"formattedCitation":"(Barth and Jr, 1984; Podzimek, 2011)","plainCitation":"(Barth and Jr, 1984; Podzimek, 2011)"},"citationItems":[{"id":1686,"uris":["http://zotero.org/users/local/a8HRoHEw/items/3K43WQ6H"],"uri":["http://zotero.org/users/local/a8HRoHEw/items/3K43WQ6H"],"itemData":{"id":1686,"type":"article-journal","title":"A Review of Polymer Shear Degradation in Size-Exclusion Chromatography","container-title":"Journal of Liquid Chromatography","page":"1717-1738","volume":"7","issue":"9","source":"Taylor and Francis+NEJM","abstract":"Although there have been only a few studies involving shear degradation of polymers in size-exclusion chromatographic (SEC) columns, it appears that the potential for degradation exists when analyzing high molecular weight polymers. Because of the complex hydrodynamics associated with SEC systems, it is very difficult to arrive at simple correlations between SEC operational parameters and the onset of shear degradation. Also, the dependency of shear degradation on polymer concentration, structure, and the nature of the mobile phase further complicates this issue. Nevertheless, guidelines involving operational parameters are presented based on published data and estimated shear rates produced in various parts of a SEC system.","URL":"http://dx.doi.org/10.1080/01483918408068832","DOI":"10.1080/01483918408068832","ISSN":"0148-3919","note":"00095","author":[{"family":"Barth","given":"H. G."},{"family":"Jr","given":"F. J. Carlin"}],"issued":{"date-parts":[["1984",8,1]]},"accessed":{"date-parts":[["2017",1,17]]}},"label":"page"},{"id":1970,"uris":["http://zotero.org/users/local/a8HRoHEw/items/J32JQ6XK"],"uri":["http://zotero.org/users/local/a8HRoHEw/items/J32JQ6XK"],"itemData":{"id":1970,"type":"book","title":"Light Scattering, Size Exclusion Chromatography and Asymmetric Flow Field Flow Fractionation: Powerful Tools for the Characterization of Polymers, Proteins and Nanoparticles","publisher":"John Wiley &amp; Sons","number-of-pages":"362","abstract":"A comprehensive, practical approach to three powerful methods of polymer analysis and characterization  This book serves as a complete compendium of three important methods widely used for the characterization of synthetic and natural polymers—light scattering, size exclusion chromatography (SEC), and asymmetric flow field flow fractionation (A4F). Featuring numerous up-to-date examples of experimental results obtained by light scattering, SEC, and A4F measurements, Light Scattering, Size Exclusion Chromatography and Asymmetric Flow Field Flow Fractionation takes an all-in-one approach to deliver a complete and thorough explanation of the principles, theories, and instrumentation needed to characterize polymers from the viewpoint of their molar mass distribution, size, branching, and aggregation. This comprehensive resource:   Is the only book gathering light scattering, size exclusion chromatography, and asymmetric flow field flow fractionation into a single text   Systematically compares results of size exclusion chromatography with results of asymmetric flow field flow fractionation, and how these two methods complement each other   Provides in-depth guidelines for reproducible and correct determination of molar mass and molecular size of polymers using SEC or A4F coupled with a multi-angle light scattering detector   Offers a detailed overview of the methodology, detection, and characterization of polymer branching   Light Scattering, Size Exclusion Chromatography and Asymmetric Flow Field Flow Fractionation should be of great interest to all those engaged in the polymer analysis and characterization in industrial and university research, as well as in manufacturing quality control laboratories. Both beginners and experienced can confidently rely on this volume to confirm their own understanding or to help interpret their results.","URL":"http://www.wiley.com/WileyCDA/WileyTitle/productCd-0470386177.html","ISBN":"978-0-470-38617-0","note":"00163","shortTitle":"Light Scattering, Size Exclusion Chromatography and Asymmetric Flow Field Flow Fractionation","author":[{"family":"Podzimek","given":"Stepan"}],"issued":{"date-parts":[["2011",4,20]]},"accessed":{"date-parts":[["2017",2,9]]}},"label":"page"}],"schema":"https://github.com/citation-style-language/schema/raw/master/csl-citation.json"} </w:instrText>
      </w:r>
      <w:r w:rsidR="002D4173" w:rsidRPr="0021564E">
        <w:fldChar w:fldCharType="separate"/>
      </w:r>
      <w:r w:rsidR="002D4173" w:rsidRPr="002D4173">
        <w:rPr>
          <w:rFonts w:ascii="Calibri" w:hAnsi="Calibri"/>
        </w:rPr>
        <w:t xml:space="preserve">(Barth </w:t>
      </w:r>
      <w:r w:rsidR="002D4173" w:rsidRPr="002D4173">
        <w:rPr>
          <w:rFonts w:ascii="Calibri" w:hAnsi="Calibri"/>
        </w:rPr>
        <w:lastRenderedPageBreak/>
        <w:t>and Jr, 1984; Podzimek, 2011)</w:t>
      </w:r>
      <w:r w:rsidR="002D4173" w:rsidRPr="0021564E">
        <w:fldChar w:fldCharType="end"/>
      </w:r>
      <w:r w:rsidR="004354D3">
        <w:t xml:space="preserve">. </w:t>
      </w:r>
      <w:r w:rsidR="00533858">
        <w:t>D</w:t>
      </w:r>
      <w:r w:rsidR="008F4676" w:rsidRPr="00CE357C">
        <w:t>ata was collected and analyzed using ASTRA 5.0 (Wyatt Technology Corporation).</w:t>
      </w:r>
      <w:r w:rsidR="00967BFE">
        <w:t xml:space="preserve"> </w:t>
      </w:r>
      <w:r>
        <w:t xml:space="preserve">Having negligible importance in comparative studies, </w:t>
      </w:r>
      <w:proofErr w:type="spellStart"/>
      <w:r w:rsidR="00967BFE" w:rsidRPr="00CE357C">
        <w:rPr>
          <w:i/>
        </w:rPr>
        <w:t>dn</w:t>
      </w:r>
      <w:proofErr w:type="spellEnd"/>
      <w:r w:rsidR="00967BFE" w:rsidRPr="00CE357C">
        <w:rPr>
          <w:i/>
        </w:rPr>
        <w:t>/dc</w:t>
      </w:r>
      <w:r w:rsidR="00AD0D32">
        <w:rPr>
          <w:i/>
        </w:rPr>
        <w:t xml:space="preserve"> </w:t>
      </w:r>
      <w:r w:rsidR="00967BFE">
        <w:t xml:space="preserve">was </w:t>
      </w:r>
      <w:r w:rsidR="00AD0D32">
        <w:t>set</w:t>
      </w:r>
      <w:r w:rsidR="00967BFE" w:rsidRPr="00CE357C">
        <w:t xml:space="preserve"> 0.165 </w:t>
      </w:r>
      <w:r w:rsidR="00967BFE">
        <w:t>mL g</w:t>
      </w:r>
      <w:r w:rsidR="00967BFE">
        <w:rPr>
          <w:vertAlign w:val="superscript"/>
        </w:rPr>
        <w:t>-1</w:t>
      </w:r>
      <w:r w:rsidR="00967BFE">
        <w:t xml:space="preserve"> t</w:t>
      </w:r>
      <w:r w:rsidR="00967BFE" w:rsidRPr="00CE357C">
        <w:t>o simplify analysis</w:t>
      </w:r>
      <w:r w:rsidR="00967BFE">
        <w:t>,</w:t>
      </w:r>
      <w:r w:rsidR="00160CB7">
        <w:t xml:space="preserve"> </w:t>
      </w:r>
      <w:del w:id="116" w:author="Roald Kommedal" w:date="2020-12-08T09:14:00Z">
        <w:r w:rsidR="00160CB7" w:rsidDel="002635C2">
          <w:delText xml:space="preserve">this </w:delText>
        </w:r>
        <w:r w:rsidR="004354D3" w:rsidDel="002635C2">
          <w:delText xml:space="preserve">excluding </w:delText>
        </w:r>
      </w:del>
      <w:ins w:id="117" w:author="Roald Kommedal" w:date="2020-12-08T09:14:00Z">
        <w:r w:rsidR="002635C2">
          <w:t xml:space="preserve">apart from </w:t>
        </w:r>
      </w:ins>
      <w:r w:rsidR="004354D3">
        <w:t>BSA (</w:t>
      </w:r>
      <w:r w:rsidR="004354D3" w:rsidRPr="00CE357C">
        <w:t xml:space="preserve">0.185 </w:t>
      </w:r>
      <w:r w:rsidR="004354D3">
        <w:t>mL g</w:t>
      </w:r>
      <w:r w:rsidR="004354D3">
        <w:rPr>
          <w:vertAlign w:val="superscript"/>
        </w:rPr>
        <w:t>-1</w:t>
      </w:r>
      <w:r w:rsidR="00BA2D5A">
        <w:t>)</w:t>
      </w:r>
      <w:r w:rsidR="004354D3">
        <w:t>.</w:t>
      </w:r>
      <w:r w:rsidR="008F4676" w:rsidRPr="00CE357C">
        <w:t xml:space="preserve"> </w:t>
      </w:r>
      <w:r w:rsidR="009B6041">
        <w:t>Correspondingly,</w:t>
      </w:r>
      <w:r w:rsidR="00AD0D32">
        <w:t xml:space="preserve"> the 2</w:t>
      </w:r>
      <w:r w:rsidR="00AD0D32" w:rsidRPr="00AD0D32">
        <w:rPr>
          <w:vertAlign w:val="superscript"/>
        </w:rPr>
        <w:t>nd</w:t>
      </w:r>
      <w:r w:rsidR="00AD0D32">
        <w:t xml:space="preserve"> </w:t>
      </w:r>
      <w:r w:rsidR="009B6041">
        <w:t>virial coefficient (</w:t>
      </w:r>
      <w:r w:rsidR="009B6041" w:rsidRPr="00706EEA">
        <w:rPr>
          <w:i/>
        </w:rPr>
        <w:t>A</w:t>
      </w:r>
      <w:r w:rsidR="009B6041" w:rsidRPr="00706EEA">
        <w:rPr>
          <w:i/>
          <w:vertAlign w:val="subscript"/>
        </w:rPr>
        <w:t>2</w:t>
      </w:r>
      <w:r w:rsidR="009B6041">
        <w:t xml:space="preserve">) is ignored. </w:t>
      </w:r>
      <w:r w:rsidR="00D308C2">
        <w:t>“Random coil” and “</w:t>
      </w:r>
      <w:r w:rsidR="008F4676">
        <w:t>Berry</w:t>
      </w:r>
      <w:r w:rsidR="00D308C2">
        <w:t>”</w:t>
      </w:r>
      <w:r w:rsidR="008F4676">
        <w:t xml:space="preserve"> </w:t>
      </w:r>
      <w:r w:rsidR="00D308C2">
        <w:t>are</w:t>
      </w:r>
      <w:r w:rsidR="00D5009B">
        <w:t xml:space="preserve"> </w:t>
      </w:r>
      <w:r w:rsidR="00FD061E">
        <w:t>preferred</w:t>
      </w:r>
      <w:r w:rsidR="008F4676">
        <w:t xml:space="preserve"> </w:t>
      </w:r>
      <w:r w:rsidR="00BA2D5A">
        <w:t>formalism</w:t>
      </w:r>
      <w:r w:rsidR="00D308C2">
        <w:t>s</w:t>
      </w:r>
      <w:r w:rsidR="00BA2D5A">
        <w:t xml:space="preserve"> f</w:t>
      </w:r>
      <w:r w:rsidR="00FD061E">
        <w:t>o</w:t>
      </w:r>
      <w:r w:rsidR="00BA2D5A">
        <w:t>r</w:t>
      </w:r>
      <w:r w:rsidR="00160CB7">
        <w:t xml:space="preserve"> estimating</w:t>
      </w:r>
      <w:r w:rsidR="00FD061E">
        <w:t xml:space="preserve"> </w:t>
      </w:r>
      <w:r w:rsidR="00FD061E" w:rsidRPr="00C15990">
        <w:rPr>
          <w:i/>
        </w:rPr>
        <w:t>Mw</w:t>
      </w:r>
      <w:r w:rsidR="00D308C2">
        <w:rPr>
          <w:i/>
        </w:rPr>
        <w:t>,</w:t>
      </w:r>
      <w:r w:rsidR="00465257">
        <w:rPr>
          <w:i/>
        </w:rPr>
        <w:t xml:space="preserve"> </w:t>
      </w:r>
      <w:r w:rsidR="00465257" w:rsidRPr="00465257">
        <w:t>i</w:t>
      </w:r>
      <w:r w:rsidRPr="00465257">
        <w:t>n</w:t>
      </w:r>
      <w:r w:rsidR="00FD061E">
        <w:t xml:space="preserve"> </w:t>
      </w:r>
      <w:r w:rsidR="00E913A7">
        <w:t>gen</w:t>
      </w:r>
      <w:r>
        <w:t xml:space="preserve">eral applying </w:t>
      </w:r>
      <w:r w:rsidR="00E913A7">
        <w:t xml:space="preserve">a </w:t>
      </w:r>
      <w:r w:rsidR="00FE5BF3">
        <w:t>1</w:t>
      </w:r>
      <w:r w:rsidR="00FE5BF3" w:rsidRPr="00FE5BF3">
        <w:rPr>
          <w:vertAlign w:val="superscript"/>
        </w:rPr>
        <w:t>st</w:t>
      </w:r>
      <w:r w:rsidR="00FE5BF3">
        <w:t xml:space="preserve"> order</w:t>
      </w:r>
      <w:r w:rsidR="00E913A7">
        <w:t xml:space="preserve"> fit</w:t>
      </w:r>
      <w:r w:rsidR="009B6041">
        <w:t xml:space="preserve"> for</w:t>
      </w:r>
      <w:r w:rsidR="00E913A7">
        <w:t xml:space="preserve"> &lt; 100 </w:t>
      </w:r>
      <w:proofErr w:type="spellStart"/>
      <w:r w:rsidR="00E913A7">
        <w:t>kDa</w:t>
      </w:r>
      <w:proofErr w:type="spellEnd"/>
      <w:r w:rsidR="00E913A7">
        <w:t xml:space="preserve"> </w:t>
      </w:r>
      <w:r w:rsidR="009B6041">
        <w:t xml:space="preserve">polymers </w:t>
      </w:r>
      <w:r w:rsidR="00E913A7">
        <w:t>and 3</w:t>
      </w:r>
      <w:r w:rsidR="00E913A7" w:rsidRPr="00C15990">
        <w:rPr>
          <w:vertAlign w:val="superscript"/>
        </w:rPr>
        <w:t>rd</w:t>
      </w:r>
      <w:r w:rsidR="00E913A7">
        <w:t xml:space="preserve"> with &gt; 1 </w:t>
      </w:r>
      <w:proofErr w:type="spellStart"/>
      <w:r w:rsidR="00E913A7">
        <w:t>MDa</w:t>
      </w:r>
      <w:proofErr w:type="spellEnd"/>
      <w:r w:rsidR="00E913A7">
        <w:t xml:space="preserve"> polymers</w:t>
      </w:r>
      <w:r>
        <w:t xml:space="preserve"> unless “random coil” </w:t>
      </w:r>
      <w:r w:rsidR="00AF3D9C">
        <w:t>is applicable</w:t>
      </w:r>
      <w:r>
        <w:t xml:space="preserve"> (Example in </w:t>
      </w:r>
      <w:r w:rsidRPr="00393FD6">
        <w:rPr>
          <w:i/>
        </w:rPr>
        <w:t>fig.</w:t>
      </w:r>
      <w:r w:rsidR="00B25FC9" w:rsidRPr="00393FD6">
        <w:rPr>
          <w:i/>
        </w:rPr>
        <w:t xml:space="preserve"> 1</w:t>
      </w:r>
      <w:r>
        <w:t>)</w:t>
      </w:r>
      <w:ins w:id="118" w:author="Roald Kommedal" w:date="2020-12-08T09:14:00Z">
        <w:r w:rsidR="002635C2">
          <w:t xml:space="preserve">, </w:t>
        </w:r>
      </w:ins>
      <w:del w:id="119" w:author="Roald Kommedal" w:date="2020-12-08T09:14:00Z">
        <w:r w:rsidDel="002635C2">
          <w:delText>.</w:delText>
        </w:r>
        <w:r w:rsidR="00D5009B" w:rsidDel="002635C2">
          <w:delText xml:space="preserve"> </w:delText>
        </w:r>
        <w:r w:rsidR="00465257" w:rsidDel="002635C2">
          <w:delText>A</w:delText>
        </w:r>
      </w:del>
      <w:ins w:id="120" w:author="Roald Kommedal" w:date="2020-12-08T09:14:00Z">
        <w:r w:rsidR="002635C2">
          <w:t>a</w:t>
        </w:r>
      </w:ins>
      <w:r w:rsidR="00465257">
        <w:t>ll</w:t>
      </w:r>
      <w:r w:rsidR="00465257" w:rsidRPr="00D308C2">
        <w:t xml:space="preserve"> </w:t>
      </w:r>
      <w:commentRangeStart w:id="121"/>
      <w:del w:id="122" w:author="Roald Kommedal" w:date="2020-12-08T09:15:00Z">
        <w:r w:rsidR="00465257" w:rsidRPr="00D308C2" w:rsidDel="002635C2">
          <w:delText>a</w:delText>
        </w:r>
        <w:r w:rsidR="00465257" w:rsidDel="002635C2">
          <w:delText xml:space="preserve">ccording to experience </w:delText>
        </w:r>
        <w:commentRangeEnd w:id="121"/>
        <w:r w:rsidR="002635C2" w:rsidDel="002635C2">
          <w:rPr>
            <w:rStyle w:val="Merknadsreferanse"/>
          </w:rPr>
          <w:commentReference w:id="121"/>
        </w:r>
      </w:del>
      <w:del w:id="123" w:author="Roald Kommedal" w:date="2020-12-08T09:16:00Z">
        <w:r w:rsidR="00465257" w:rsidDel="002635C2">
          <w:delText xml:space="preserve">and </w:delText>
        </w:r>
      </w:del>
      <w:ins w:id="124" w:author="Roald Kommedal" w:date="2020-12-08T09:16:00Z">
        <w:r w:rsidR="002635C2">
          <w:t xml:space="preserve">according to literature </w:t>
        </w:r>
      </w:ins>
      <w:r w:rsidR="00465257">
        <w:t xml:space="preserve">recommendations </w:t>
      </w:r>
      <w:r w:rsidR="00465257">
        <w:fldChar w:fldCharType="begin"/>
      </w:r>
      <w:r w:rsidR="00465257">
        <w:instrText xml:space="preserve"> ADDIN ZOTERO_ITEM CSL_CITATION {"citationID":"OaxLszzt","properties":{"formattedCitation":"(Andersson et al., 2003; Podzimek, 2014)","plainCitation":"(Andersson et al., 2003; Podzimek, 2014)"},"citationItems":[{"id":1546,"uris":["http://zotero.org/users/local/a8HRoHEw/items/JE2HS5KJ"],"uri":["http://zotero.org/users/local/a8HRoHEw/items/JE2HS5KJ"],"itemData":{"id":1546,"type":"article-journal","title":"Accuracy in multiangle light scattering measurements for molar mass and radius estimations. Model calculations and experiments","container-title":"Analytical Chemistry","page":"4279-4291","volume":"75","issue":"16","source":"PubMed","abstract":"Multiangle light scattering (MALS) is a well-established technique used to determine the size of macromolecules and particles. In this study, different extrapolation procedures used in MALS were investigated with regard to accuracy and robustness in the obtained molar mass and rms radius. Three different mathematical transformations of the light scattering function referred to as the Debye, Zimm, and Berry methods for constructing the Debye plot were investigated for two idealized polymer shapes, homogeneous spheres and random coils, with radii from 25 to 250 nm. The effect of the angular interval used for the extrapolation was investigated, as was the robustness of the different transformations toward errors in the measured light scattering intensity at low angles. For an rms radius less than 50 nm, the relative error in molar mass due to extrapolation was less than 1% independent of the method used. For larger radii, the error increased and the extrapolation procedure became more critical. For random coil polymers, the Berry method was superior in terms of accuracy and robustness. For spheres, the Debye method was superior. The Zimm method was inferior to the others. The different extrapolation methods were evaluated and compared on experimental data from a size exclusion chromatography-MALS analysis of an ultrahigh molar mass poly(ethylene oxide) (PEO). The PEO data qualitatively verified the calculations and stressed the importance of optimizing the extrapolation procedure after careful evaluation of the experimental data. A discussion of how to detect erroneous data in an experimental Debye plot is given.","ISSN":"0003-2700","note":"00151 \nPMID: 14632147","journalAbbreviation":"Anal. Chem.","language":"eng","author":[{"family":"Andersson","given":"Mats"},{"family":"Wittgren","given":"Bengt"},{"family":"Wahlund","given":"Karl-Gustav"}],"issued":{"date-parts":[["2003",8,15]]}},"label":"page"},{"id":790,"uris":["http://zotero.org/users/local/a8HRoHEw/items/7ZTAZXC4"],"uri":["http://zotero.org/users/local/a8HRoHEw/items/7ZTAZXC4"],"itemData":{"id":790,"type":"article-journal","title":"Truths and myths about the determination of molar mass distribution of synthetic and natural polymers by size exclusion chromatography","container-title":"Journal of Applied Polymer Science","page":"n/a-n/a","volume":"131","issue":"7","source":"Wiley Online Library","abstract":"This article discusses various aspects of the determination of molar mass distribution by means of size exclusion chromatography (SEC) in various application modes. The effects of erroneous specific refractive index increment (dn/dc), branching, column performance, and enthalpic interactions on the results obtained by different SEC techniques are discussed. Combination of SEC and a light scattering detector represents the most direct way to the molar mass distribution of all natural and synthetic polymers as it completely eliminates the need for column calibration and to a certain extent eliminates the dependence of the obtained results on some operational variables such as flow rate, temperature, or injected mass. A multiangle light scattering (MALS) photometer has become the most frequently used light scattering detector capable of determination of molecular size as another important polymer characteristic. This article contrasts SEC-MALS method with other application modes of SEC from the viewpoint of some frequent confusions and misunderstandings. © 2013 Wiley Periodicals, Inc. J. Appl. Polym. Sci. 2014, 131, 40111.","URL":"http://onlinelibrary.wiley.com/doi/10.1002/app.40111/abstract","DOI":"10.1002/app.40111","ISSN":"1097-4628","note":"00001","journalAbbreviation":"J. Appl. Polym. Sci.","language":"en","author":[{"family":"Podzimek","given":"Stepan"}],"issued":{"date-parts":[["2014",4,5]]},"accessed":{"date-parts":[["2016",2,12]]}},"label":"page"}],"schema":"https://github.com/citation-style-language/schema/raw/master/csl-citation.json"} </w:instrText>
      </w:r>
      <w:r w:rsidR="00465257">
        <w:fldChar w:fldCharType="separate"/>
      </w:r>
      <w:r w:rsidR="00465257" w:rsidRPr="00465257">
        <w:rPr>
          <w:rFonts w:ascii="Calibri" w:hAnsi="Calibri"/>
        </w:rPr>
        <w:t>(Andersson et al., 2003; Podzimek, 2014)</w:t>
      </w:r>
      <w:r w:rsidR="00465257">
        <w:fldChar w:fldCharType="end"/>
      </w:r>
      <w:r w:rsidR="00465257">
        <w:t xml:space="preserve">. </w:t>
      </w:r>
      <w:r w:rsidR="00FE5BF3">
        <w:t>R</w:t>
      </w:r>
      <w:r w:rsidR="009B421B">
        <w:t>uns with</w:t>
      </w:r>
      <w:r w:rsidR="00AB3D64" w:rsidRPr="00CE357C">
        <w:t xml:space="preserve"> </w:t>
      </w:r>
      <w:r w:rsidR="009B421B">
        <w:t xml:space="preserve">more </w:t>
      </w:r>
      <w:r w:rsidR="00AB3D64" w:rsidRPr="00CE357C">
        <w:t xml:space="preserve">than </w:t>
      </w:r>
      <w:commentRangeStart w:id="125"/>
      <w:r w:rsidR="00AB3D64" w:rsidRPr="00CE357C">
        <w:t xml:space="preserve">5 % uncertainty </w:t>
      </w:r>
      <w:commentRangeEnd w:id="125"/>
      <w:r w:rsidR="002635C2">
        <w:rPr>
          <w:rStyle w:val="Merknadsreferanse"/>
        </w:rPr>
        <w:commentReference w:id="125"/>
      </w:r>
      <w:r w:rsidR="00AB3D64" w:rsidRPr="00CE357C">
        <w:t>according to AS</w:t>
      </w:r>
      <w:r w:rsidR="00FE5BF3">
        <w:t>TRA 5.0 algorithms are rejected</w:t>
      </w:r>
      <w:r w:rsidR="009B6041">
        <w:t>.</w:t>
      </w:r>
    </w:p>
    <w:p w14:paraId="6F46AE66" w14:textId="77777777" w:rsidR="009977F8" w:rsidRPr="00AE666F" w:rsidRDefault="00A3089D" w:rsidP="00AE666F">
      <w:pPr>
        <w:pStyle w:val="Bildetekst"/>
        <w:rPr>
          <w:b/>
          <w:color w:val="auto"/>
        </w:rPr>
      </w:pPr>
      <w:r>
        <w:rPr>
          <w:color w:val="000000" w:themeColor="text1"/>
        </w:rPr>
        <w:t xml:space="preserve">   </w:t>
      </w:r>
      <w:r w:rsidRPr="00F81C83">
        <w:rPr>
          <w:color w:val="000000" w:themeColor="text1"/>
        </w:rPr>
        <w:t xml:space="preserve"> </w:t>
      </w:r>
      <w:r w:rsidR="009977F8" w:rsidRPr="00AE666F">
        <w:rPr>
          <w:b/>
          <w:color w:val="auto"/>
        </w:rPr>
        <w:t>a)</w:t>
      </w:r>
      <w:r w:rsidR="009977F8" w:rsidRPr="00AE666F">
        <w:rPr>
          <w:b/>
          <w:noProof/>
          <w:color w:val="auto"/>
        </w:rPr>
        <w:drawing>
          <wp:inline distT="0" distB="0" distL="0" distR="0" wp14:anchorId="1501D27A" wp14:editId="01F448C3">
            <wp:extent cx="5508000" cy="17007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a:extLst>
                        <a:ext uri="{28A0092B-C50C-407E-A947-70E740481C1C}">
                          <a14:useLocalDpi xmlns:a14="http://schemas.microsoft.com/office/drawing/2010/main" val="0"/>
                        </a:ext>
                      </a:extLst>
                    </a:blip>
                    <a:srcRect l="-1" r="1370" b="3069"/>
                    <a:stretch/>
                  </pic:blipFill>
                  <pic:spPr bwMode="auto">
                    <a:xfrm>
                      <a:off x="0" y="0"/>
                      <a:ext cx="5508000" cy="1700740"/>
                    </a:xfrm>
                    <a:prstGeom prst="rect">
                      <a:avLst/>
                    </a:prstGeom>
                    <a:noFill/>
                    <a:ln>
                      <a:noFill/>
                    </a:ln>
                    <a:extLst>
                      <a:ext uri="{53640926-AAD7-44D8-BBD7-CCE9431645EC}">
                        <a14:shadowObscured xmlns:a14="http://schemas.microsoft.com/office/drawing/2010/main"/>
                      </a:ext>
                    </a:extLst>
                  </pic:spPr>
                </pic:pic>
              </a:graphicData>
            </a:graphic>
          </wp:inline>
        </w:drawing>
      </w:r>
    </w:p>
    <w:p w14:paraId="059D6B68" w14:textId="77777777" w:rsidR="009977F8" w:rsidRPr="008947DB" w:rsidRDefault="009977F8" w:rsidP="00AE666F">
      <w:pPr>
        <w:pStyle w:val="Bildetekst"/>
      </w:pPr>
      <w:r w:rsidRPr="00AE666F">
        <w:rPr>
          <w:b/>
          <w:color w:val="auto"/>
        </w:rPr>
        <w:t>b)</w:t>
      </w:r>
      <w:r w:rsidR="001E7F79">
        <w:rPr>
          <w:b/>
          <w:noProof/>
          <w:color w:val="auto"/>
        </w:rPr>
        <w:drawing>
          <wp:inline distT="0" distB="0" distL="0" distR="0" wp14:anchorId="1397FFAD" wp14:editId="49384CBB">
            <wp:extent cx="2676722" cy="21240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76722" cy="2124000"/>
                    </a:xfrm>
                    <a:prstGeom prst="rect">
                      <a:avLst/>
                    </a:prstGeom>
                    <a:noFill/>
                  </pic:spPr>
                </pic:pic>
              </a:graphicData>
            </a:graphic>
          </wp:inline>
        </w:drawing>
      </w:r>
      <w:r w:rsidRPr="00AE666F">
        <w:rPr>
          <w:b/>
          <w:color w:val="auto"/>
        </w:rPr>
        <w:t>c)</w:t>
      </w:r>
      <w:r w:rsidR="001E7F79">
        <w:rPr>
          <w:b/>
          <w:noProof/>
          <w:color w:val="auto"/>
        </w:rPr>
        <w:drawing>
          <wp:inline distT="0" distB="0" distL="0" distR="0" wp14:anchorId="0FE46F9A" wp14:editId="499A11A7">
            <wp:extent cx="2676722" cy="2124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76722" cy="2124000"/>
                    </a:xfrm>
                    <a:prstGeom prst="rect">
                      <a:avLst/>
                    </a:prstGeom>
                    <a:noFill/>
                  </pic:spPr>
                </pic:pic>
              </a:graphicData>
            </a:graphic>
          </wp:inline>
        </w:drawing>
      </w:r>
    </w:p>
    <w:p w14:paraId="032E1B13" w14:textId="77777777" w:rsidR="00A3089D" w:rsidRPr="001E7F79" w:rsidRDefault="009977F8" w:rsidP="001E7F79">
      <w:pPr>
        <w:pStyle w:val="Bildetekst"/>
        <w:rPr>
          <w:color w:val="auto"/>
        </w:rPr>
      </w:pPr>
      <w:r w:rsidRPr="00FA6118">
        <w:rPr>
          <w:color w:val="auto"/>
        </w:rPr>
        <w:t xml:space="preserve">Figure </w:t>
      </w:r>
      <w:r w:rsidR="0074631D">
        <w:rPr>
          <w:color w:val="auto"/>
        </w:rPr>
        <w:t>1</w:t>
      </w:r>
      <w:r w:rsidR="00540530">
        <w:rPr>
          <w:color w:val="auto"/>
        </w:rPr>
        <w:t xml:space="preserve"> </w:t>
      </w:r>
      <w:r>
        <w:rPr>
          <w:color w:val="auto"/>
        </w:rPr>
        <w:t>Structure experiment</w:t>
      </w:r>
      <w:r w:rsidRPr="00FA6118">
        <w:rPr>
          <w:color w:val="auto"/>
        </w:rPr>
        <w:t xml:space="preserve"> </w:t>
      </w:r>
      <w:r>
        <w:rPr>
          <w:b/>
          <w:color w:val="auto"/>
        </w:rPr>
        <w:t>a)</w:t>
      </w:r>
      <w:r w:rsidR="00A43DA9">
        <w:rPr>
          <w:color w:val="auto"/>
        </w:rPr>
        <w:t xml:space="preserve"> </w:t>
      </w:r>
      <w:r w:rsidR="00276537">
        <w:rPr>
          <w:color w:val="auto"/>
        </w:rPr>
        <w:t>Exposure chamber temperature</w:t>
      </w:r>
      <w:r w:rsidR="00A43DA9">
        <w:rPr>
          <w:color w:val="auto"/>
        </w:rPr>
        <w:t xml:space="preserve"> from</w:t>
      </w:r>
      <w:r>
        <w:rPr>
          <w:color w:val="auto"/>
        </w:rPr>
        <w:t xml:space="preserve"> the first seven days of</w:t>
      </w:r>
      <w:r w:rsidR="00276537">
        <w:rPr>
          <w:color w:val="auto"/>
        </w:rPr>
        <w:t xml:space="preserve"> the experiment</w:t>
      </w:r>
      <w:r>
        <w:rPr>
          <w:color w:val="auto"/>
        </w:rPr>
        <w:t xml:space="preserve"> </w:t>
      </w:r>
      <w:r>
        <w:rPr>
          <w:b/>
          <w:color w:val="auto"/>
        </w:rPr>
        <w:t>b)</w:t>
      </w:r>
      <w:r w:rsidR="00276537">
        <w:rPr>
          <w:b/>
          <w:color w:val="auto"/>
        </w:rPr>
        <w:t xml:space="preserve"> </w:t>
      </w:r>
      <w:r w:rsidR="00276537">
        <w:rPr>
          <w:color w:val="auto"/>
        </w:rPr>
        <w:t>From left to right, a</w:t>
      </w:r>
      <w:r>
        <w:rPr>
          <w:color w:val="auto"/>
        </w:rPr>
        <w:t xml:space="preserve">nalyte-enrichment ratios </w:t>
      </w:r>
      <w:r w:rsidR="00252434">
        <w:rPr>
          <w:color w:val="auto"/>
        </w:rPr>
        <w:t>[</w:t>
      </w:r>
      <w:proofErr w:type="spellStart"/>
      <w:r w:rsidRPr="00477662">
        <w:rPr>
          <w:color w:val="auto"/>
        </w:rPr>
        <w:t>C</w:t>
      </w:r>
      <w:r w:rsidRPr="00477662">
        <w:rPr>
          <w:color w:val="auto"/>
          <w:vertAlign w:val="subscript"/>
        </w:rPr>
        <w:t>analyte</w:t>
      </w:r>
      <w:proofErr w:type="spellEnd"/>
      <w:r w:rsidRPr="00477662">
        <w:rPr>
          <w:color w:val="auto"/>
          <w:vertAlign w:val="subscript"/>
        </w:rPr>
        <w:t>-enriched</w:t>
      </w:r>
      <w:r w:rsidRPr="00477662">
        <w:rPr>
          <w:color w:val="auto"/>
        </w:rPr>
        <w:t>/</w:t>
      </w:r>
      <w:proofErr w:type="spellStart"/>
      <w:r w:rsidRPr="00477662">
        <w:rPr>
          <w:color w:val="auto"/>
        </w:rPr>
        <w:t>C</w:t>
      </w:r>
      <w:r w:rsidRPr="00477662">
        <w:rPr>
          <w:color w:val="auto"/>
          <w:vertAlign w:val="subscript"/>
        </w:rPr>
        <w:t>measured</w:t>
      </w:r>
      <w:proofErr w:type="spellEnd"/>
      <w:r w:rsidR="00252434">
        <w:rPr>
          <w:color w:val="auto"/>
        </w:rPr>
        <w:t>]</w:t>
      </w:r>
      <w:r w:rsidR="001E7F79">
        <w:rPr>
          <w:color w:val="auto"/>
        </w:rPr>
        <w:t xml:space="preserve"> </w:t>
      </w:r>
      <w:r>
        <w:rPr>
          <w:color w:val="auto"/>
        </w:rPr>
        <w:t xml:space="preserve">before, </w:t>
      </w:r>
      <w:r w:rsidRPr="00FA6118">
        <w:rPr>
          <w:color w:val="auto"/>
        </w:rPr>
        <w:t>after 30</w:t>
      </w:r>
      <w:r>
        <w:rPr>
          <w:color w:val="auto"/>
        </w:rPr>
        <w:t xml:space="preserve"> days,</w:t>
      </w:r>
      <w:r w:rsidRPr="00FA6118">
        <w:rPr>
          <w:color w:val="auto"/>
        </w:rPr>
        <w:t xml:space="preserve"> and </w:t>
      </w:r>
      <w:r>
        <w:rPr>
          <w:color w:val="auto"/>
        </w:rPr>
        <w:t xml:space="preserve">after </w:t>
      </w:r>
      <w:r w:rsidRPr="00FA6118">
        <w:rPr>
          <w:color w:val="auto"/>
        </w:rPr>
        <w:t>60 days</w:t>
      </w:r>
      <w:r w:rsidR="001E7F79">
        <w:rPr>
          <w:color w:val="auto"/>
        </w:rPr>
        <w:t xml:space="preserve"> of exposure</w:t>
      </w:r>
      <w:r w:rsidR="00276537">
        <w:rPr>
          <w:color w:val="auto"/>
        </w:rPr>
        <w:t>. A</w:t>
      </w:r>
      <w:r w:rsidRPr="00FA6118">
        <w:rPr>
          <w:color w:val="auto"/>
        </w:rPr>
        <w:t>verage</w:t>
      </w:r>
      <w:r w:rsidR="001E7F79">
        <w:rPr>
          <w:color w:val="auto"/>
        </w:rPr>
        <w:t xml:space="preserve"> analyte-enrichment ratio (± SEM) </w:t>
      </w:r>
      <w:r>
        <w:rPr>
          <w:color w:val="auto"/>
        </w:rPr>
        <w:t>is 9</w:t>
      </w:r>
      <w:r w:rsidR="001E7F79">
        <w:rPr>
          <w:color w:val="auto"/>
        </w:rPr>
        <w:t>.8</w:t>
      </w:r>
      <w:r>
        <w:rPr>
          <w:color w:val="auto"/>
        </w:rPr>
        <w:t xml:space="preserve"> ± </w:t>
      </w:r>
      <w:r w:rsidR="001E7F79">
        <w:rPr>
          <w:color w:val="auto"/>
        </w:rPr>
        <w:t>0.</w:t>
      </w:r>
      <w:r w:rsidRPr="00FA6118">
        <w:rPr>
          <w:color w:val="auto"/>
        </w:rPr>
        <w:t>5.</w:t>
      </w:r>
      <w:r>
        <w:rPr>
          <w:color w:val="auto"/>
        </w:rPr>
        <w:t xml:space="preserve"> </w:t>
      </w:r>
      <w:r>
        <w:rPr>
          <w:b/>
          <w:color w:val="auto"/>
        </w:rPr>
        <w:t>c)</w:t>
      </w:r>
      <w:r w:rsidRPr="007605B2">
        <w:rPr>
          <w:b/>
          <w:color w:val="auto"/>
        </w:rPr>
        <w:t xml:space="preserve"> </w:t>
      </w:r>
      <w:r w:rsidR="00276537">
        <w:rPr>
          <w:color w:val="auto"/>
        </w:rPr>
        <w:t>From left to right, recovery of dissolved polymer from seawater before</w:t>
      </w:r>
      <w:r>
        <w:rPr>
          <w:color w:val="auto"/>
        </w:rPr>
        <w:t xml:space="preserve">, </w:t>
      </w:r>
      <w:r w:rsidR="00276537">
        <w:rPr>
          <w:color w:val="auto"/>
        </w:rPr>
        <w:t>after 30 days</w:t>
      </w:r>
      <w:r>
        <w:rPr>
          <w:color w:val="auto"/>
        </w:rPr>
        <w:t>,</w:t>
      </w:r>
      <w:r w:rsidR="00276537">
        <w:rPr>
          <w:color w:val="auto"/>
        </w:rPr>
        <w:t xml:space="preserve"> after 60</w:t>
      </w:r>
      <w:r w:rsidRPr="00FA6118">
        <w:rPr>
          <w:color w:val="auto"/>
        </w:rPr>
        <w:t xml:space="preserve"> days</w:t>
      </w:r>
      <w:r w:rsidR="00276537">
        <w:rPr>
          <w:color w:val="auto"/>
        </w:rPr>
        <w:t xml:space="preserve"> of exposure</w:t>
      </w:r>
      <w:r w:rsidRPr="00FA6118">
        <w:rPr>
          <w:color w:val="auto"/>
        </w:rPr>
        <w:t>,</w:t>
      </w:r>
      <w:r w:rsidR="00276537">
        <w:rPr>
          <w:color w:val="auto"/>
        </w:rPr>
        <w:t xml:space="preserve"> and nominal </w:t>
      </w:r>
      <w:r w:rsidR="001E7F79">
        <w:rPr>
          <w:color w:val="auto"/>
        </w:rPr>
        <w:t xml:space="preserve">values derived from </w:t>
      </w:r>
      <w:r w:rsidR="00276537">
        <w:rPr>
          <w:color w:val="auto"/>
        </w:rPr>
        <w:t xml:space="preserve">the concentration of polymer </w:t>
      </w:r>
      <w:r w:rsidR="001E7F79">
        <w:rPr>
          <w:color w:val="auto"/>
        </w:rPr>
        <w:t xml:space="preserve">measured in </w:t>
      </w:r>
      <w:r w:rsidR="00276537">
        <w:rPr>
          <w:color w:val="auto"/>
        </w:rPr>
        <w:t>stock</w:t>
      </w:r>
      <w:r w:rsidR="001E7F79">
        <w:rPr>
          <w:color w:val="auto"/>
        </w:rPr>
        <w:t>s or</w:t>
      </w:r>
      <w:r w:rsidR="00276537">
        <w:rPr>
          <w:color w:val="auto"/>
        </w:rPr>
        <w:t xml:space="preserve"> weighed amount of polymer</w:t>
      </w:r>
      <w:r w:rsidRPr="00FA6118">
        <w:rPr>
          <w:color w:val="auto"/>
        </w:rPr>
        <w:t>. Average</w:t>
      </w:r>
      <w:r w:rsidR="001E7F79">
        <w:rPr>
          <w:color w:val="auto"/>
        </w:rPr>
        <w:t>s are</w:t>
      </w:r>
      <w:r w:rsidR="00252434">
        <w:rPr>
          <w:color w:val="auto"/>
        </w:rPr>
        <w:t xml:space="preserve"> </w:t>
      </w:r>
      <w:r w:rsidR="001E7F79">
        <w:rPr>
          <w:color w:val="auto"/>
        </w:rPr>
        <w:t>[</w:t>
      </w:r>
      <w:r w:rsidR="00252434">
        <w:rPr>
          <w:color w:val="auto"/>
        </w:rPr>
        <w:t>mg L</w:t>
      </w:r>
      <w:r w:rsidR="00252434">
        <w:rPr>
          <w:color w:val="auto"/>
          <w:vertAlign w:val="superscript"/>
        </w:rPr>
        <w:t>-1</w:t>
      </w:r>
      <w:r w:rsidR="00252434">
        <w:rPr>
          <w:color w:val="auto"/>
        </w:rPr>
        <w:t xml:space="preserve"> ± </w:t>
      </w:r>
      <w:proofErr w:type="spellStart"/>
      <w:r w:rsidR="00252434">
        <w:rPr>
          <w:color w:val="auto"/>
        </w:rPr>
        <w:t>s.d</w:t>
      </w:r>
      <w:proofErr w:type="spellEnd"/>
      <w:r w:rsidR="001E7F79">
        <w:rPr>
          <w:color w:val="auto"/>
        </w:rPr>
        <w:t>]</w:t>
      </w:r>
      <w:r w:rsidR="00252434">
        <w:rPr>
          <w:color w:val="auto"/>
        </w:rPr>
        <w:t xml:space="preserve"> 18.4</w:t>
      </w:r>
      <w:r w:rsidR="00252434" w:rsidRPr="00FA6118">
        <w:rPr>
          <w:color w:val="auto"/>
        </w:rPr>
        <w:t xml:space="preserve"> ±</w:t>
      </w:r>
      <w:r>
        <w:rPr>
          <w:color w:val="auto"/>
        </w:rPr>
        <w:t xml:space="preserve"> </w:t>
      </w:r>
      <w:r w:rsidR="00252434">
        <w:rPr>
          <w:color w:val="auto"/>
        </w:rPr>
        <w:t>9.1, 32.6 ± 9.4, 32.7</w:t>
      </w:r>
      <w:r>
        <w:rPr>
          <w:color w:val="auto"/>
        </w:rPr>
        <w:t xml:space="preserve"> </w:t>
      </w:r>
      <w:r w:rsidR="00252434">
        <w:rPr>
          <w:color w:val="auto"/>
        </w:rPr>
        <w:t>± 7.2</w:t>
      </w:r>
      <w:r>
        <w:rPr>
          <w:color w:val="auto"/>
        </w:rPr>
        <w:t>,</w:t>
      </w:r>
      <w:r w:rsidR="00252434">
        <w:rPr>
          <w:color w:val="auto"/>
        </w:rPr>
        <w:t xml:space="preserve"> 35.5 ± 12</w:t>
      </w:r>
      <w:r w:rsidR="001E7F79">
        <w:rPr>
          <w:color w:val="auto"/>
        </w:rPr>
        <w:t>.0</w:t>
      </w:r>
      <w:r w:rsidR="00252434">
        <w:rPr>
          <w:color w:val="auto"/>
        </w:rPr>
        <w:t xml:space="preserve"> and 39.7 ± 5</w:t>
      </w:r>
      <w:r w:rsidR="001E7F79">
        <w:rPr>
          <w:color w:val="auto"/>
        </w:rPr>
        <w:t>.0</w:t>
      </w:r>
      <w:r>
        <w:rPr>
          <w:color w:val="auto"/>
        </w:rPr>
        <w:t xml:space="preserve"> respectively</w:t>
      </w:r>
      <w:r w:rsidRPr="00FA6118">
        <w:rPr>
          <w:color w:val="auto"/>
        </w:rPr>
        <w:t>.</w:t>
      </w:r>
      <w:r w:rsidR="00252434">
        <w:rPr>
          <w:color w:val="auto"/>
        </w:rPr>
        <w:t xml:space="preserve"> Note the low initial </w:t>
      </w:r>
      <w:r w:rsidR="001D0D3E">
        <w:rPr>
          <w:color w:val="auto"/>
        </w:rPr>
        <w:t xml:space="preserve">but increasing </w:t>
      </w:r>
      <w:r w:rsidR="00252434">
        <w:rPr>
          <w:color w:val="auto"/>
        </w:rPr>
        <w:t xml:space="preserve">recovery of PAC 50 and 450 </w:t>
      </w:r>
      <w:proofErr w:type="spellStart"/>
      <w:r w:rsidR="00252434">
        <w:rPr>
          <w:color w:val="auto"/>
        </w:rPr>
        <w:t>kDa</w:t>
      </w:r>
      <w:proofErr w:type="spellEnd"/>
      <w:r w:rsidR="00252434">
        <w:rPr>
          <w:color w:val="auto"/>
        </w:rPr>
        <w:t xml:space="preserve"> due to extensive precipitation</w:t>
      </w:r>
      <w:r w:rsidR="00120B60">
        <w:rPr>
          <w:color w:val="auto"/>
        </w:rPr>
        <w:t xml:space="preserve">. </w:t>
      </w:r>
      <w:r w:rsidR="001D0D3E">
        <w:rPr>
          <w:color w:val="auto"/>
        </w:rPr>
        <w:t>The variable recovery of high Mw HPAM results from</w:t>
      </w:r>
      <w:r w:rsidR="00964601">
        <w:rPr>
          <w:color w:val="auto"/>
        </w:rPr>
        <w:t xml:space="preserve"> sometimes</w:t>
      </w:r>
      <w:r w:rsidR="001D0D3E">
        <w:rPr>
          <w:color w:val="auto"/>
        </w:rPr>
        <w:t xml:space="preserve"> exceedingly high viscosity</w:t>
      </w:r>
      <w:r w:rsidR="00242C96">
        <w:rPr>
          <w:color w:val="auto"/>
        </w:rPr>
        <w:t xml:space="preserve">. The low recovery of low Mw fractions </w:t>
      </w:r>
      <w:r w:rsidR="00FC19C0">
        <w:rPr>
          <w:color w:val="auto"/>
        </w:rPr>
        <w:t xml:space="preserve">in PAC 2 </w:t>
      </w:r>
      <w:proofErr w:type="spellStart"/>
      <w:r w:rsidR="00FC19C0">
        <w:rPr>
          <w:color w:val="auto"/>
        </w:rPr>
        <w:t>kDa</w:t>
      </w:r>
      <w:proofErr w:type="spellEnd"/>
      <w:r w:rsidR="00FC19C0">
        <w:rPr>
          <w:color w:val="auto"/>
        </w:rPr>
        <w:t xml:space="preserve"> and PAC 50 </w:t>
      </w:r>
      <w:proofErr w:type="spellStart"/>
      <w:r w:rsidR="00FC19C0">
        <w:rPr>
          <w:color w:val="auto"/>
        </w:rPr>
        <w:t>kDa</w:t>
      </w:r>
      <w:proofErr w:type="spellEnd"/>
      <w:r w:rsidR="00FC19C0">
        <w:rPr>
          <w:color w:val="auto"/>
        </w:rPr>
        <w:t xml:space="preserve"> </w:t>
      </w:r>
      <w:r w:rsidR="00242C96">
        <w:rPr>
          <w:color w:val="auto"/>
        </w:rPr>
        <w:t>results from overlapping solvents peaks in chromatography, and probably</w:t>
      </w:r>
      <w:r w:rsidR="00B96FB4">
        <w:rPr>
          <w:color w:val="auto"/>
        </w:rPr>
        <w:t xml:space="preserve"> because of</w:t>
      </w:r>
      <w:r w:rsidR="00FC19C0">
        <w:rPr>
          <w:color w:val="auto"/>
        </w:rPr>
        <w:t xml:space="preserve"> some loss</w:t>
      </w:r>
      <w:r w:rsidR="00242C96">
        <w:rPr>
          <w:color w:val="auto"/>
        </w:rPr>
        <w:t xml:space="preserve"> from dialysis.</w:t>
      </w:r>
    </w:p>
    <w:p w14:paraId="1AD1546A" w14:textId="77777777" w:rsidR="0074631D" w:rsidRPr="008947DB" w:rsidRDefault="0074631D" w:rsidP="00AE666F">
      <w:pPr>
        <w:pStyle w:val="Bildetekst"/>
        <w:rPr>
          <w:color w:val="000000" w:themeColor="text1"/>
        </w:rPr>
      </w:pPr>
      <w:r w:rsidRPr="009977F8">
        <w:rPr>
          <w:b/>
          <w:color w:val="000000" w:themeColor="text1"/>
        </w:rPr>
        <w:t>a)</w:t>
      </w:r>
      <w:r w:rsidRPr="008947DB">
        <w:rPr>
          <w:noProof/>
          <w:color w:val="000000" w:themeColor="text1"/>
        </w:rPr>
        <w:drawing>
          <wp:inline distT="0" distB="0" distL="0" distR="0" wp14:anchorId="36A4220A" wp14:editId="51BAA276">
            <wp:extent cx="2779395" cy="1538377"/>
            <wp:effectExtent l="0" t="0" r="1905"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3">
                      <a:extLst>
                        <a:ext uri="{28A0092B-C50C-407E-A947-70E740481C1C}">
                          <a14:useLocalDpi xmlns:a14="http://schemas.microsoft.com/office/drawing/2010/main" val="0"/>
                        </a:ext>
                      </a:extLst>
                    </a:blip>
                    <a:srcRect t="16976"/>
                    <a:stretch/>
                  </pic:blipFill>
                  <pic:spPr bwMode="auto">
                    <a:xfrm>
                      <a:off x="0" y="0"/>
                      <a:ext cx="2779920" cy="1538668"/>
                    </a:xfrm>
                    <a:prstGeom prst="rect">
                      <a:avLst/>
                    </a:prstGeom>
                    <a:noFill/>
                    <a:ln>
                      <a:noFill/>
                    </a:ln>
                    <a:extLst>
                      <a:ext uri="{53640926-AAD7-44D8-BBD7-CCE9431645EC}">
                        <a14:shadowObscured xmlns:a14="http://schemas.microsoft.com/office/drawing/2010/main"/>
                      </a:ext>
                    </a:extLst>
                  </pic:spPr>
                </pic:pic>
              </a:graphicData>
            </a:graphic>
          </wp:inline>
        </w:drawing>
      </w:r>
      <w:r w:rsidRPr="009977F8">
        <w:rPr>
          <w:b/>
          <w:color w:val="000000" w:themeColor="text1"/>
        </w:rPr>
        <w:t>b)</w:t>
      </w:r>
      <w:r w:rsidRPr="008947DB">
        <w:rPr>
          <w:noProof/>
          <w:color w:val="000000" w:themeColor="text1"/>
        </w:rPr>
        <w:drawing>
          <wp:inline distT="0" distB="0" distL="0" distR="0" wp14:anchorId="7FF777FB" wp14:editId="53C2E6B2">
            <wp:extent cx="2779395" cy="1545692"/>
            <wp:effectExtent l="0" t="0" r="190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4">
                      <a:extLst>
                        <a:ext uri="{28A0092B-C50C-407E-A947-70E740481C1C}">
                          <a14:useLocalDpi xmlns:a14="http://schemas.microsoft.com/office/drawing/2010/main" val="0"/>
                        </a:ext>
                      </a:extLst>
                    </a:blip>
                    <a:srcRect t="16582"/>
                    <a:stretch/>
                  </pic:blipFill>
                  <pic:spPr bwMode="auto">
                    <a:xfrm>
                      <a:off x="0" y="0"/>
                      <a:ext cx="2779920" cy="1545984"/>
                    </a:xfrm>
                    <a:prstGeom prst="rect">
                      <a:avLst/>
                    </a:prstGeom>
                    <a:noFill/>
                    <a:ln>
                      <a:noFill/>
                    </a:ln>
                    <a:extLst>
                      <a:ext uri="{53640926-AAD7-44D8-BBD7-CCE9431645EC}">
                        <a14:shadowObscured xmlns:a14="http://schemas.microsoft.com/office/drawing/2010/main"/>
                      </a:ext>
                    </a:extLst>
                  </pic:spPr>
                </pic:pic>
              </a:graphicData>
            </a:graphic>
          </wp:inline>
        </w:drawing>
      </w:r>
    </w:p>
    <w:p w14:paraId="6BA015F0" w14:textId="77777777" w:rsidR="00A3089D" w:rsidRPr="002C4E7B" w:rsidRDefault="0074631D" w:rsidP="002C4E7B">
      <w:pPr>
        <w:pStyle w:val="Bildetekst"/>
        <w:rPr>
          <w:b/>
          <w:color w:val="000000" w:themeColor="text1"/>
        </w:rPr>
      </w:pPr>
      <w:r>
        <w:rPr>
          <w:color w:val="000000" w:themeColor="text1"/>
        </w:rPr>
        <w:lastRenderedPageBreak/>
        <w:t>Figure</w:t>
      </w:r>
      <w:r w:rsidRPr="008947DB">
        <w:rPr>
          <w:color w:val="000000" w:themeColor="text1"/>
        </w:rPr>
        <w:t xml:space="preserve"> </w:t>
      </w:r>
      <w:r>
        <w:rPr>
          <w:color w:val="000000" w:themeColor="text1"/>
        </w:rPr>
        <w:t>2</w:t>
      </w:r>
      <w:r w:rsidRPr="008947DB">
        <w:rPr>
          <w:color w:val="000000" w:themeColor="text1"/>
        </w:rPr>
        <w:t xml:space="preserve"> HPAM 901</w:t>
      </w:r>
      <w:r>
        <w:rPr>
          <w:color w:val="000000" w:themeColor="text1"/>
        </w:rPr>
        <w:t xml:space="preserve">0 200 </w:t>
      </w:r>
      <w:proofErr w:type="spellStart"/>
      <w:r>
        <w:rPr>
          <w:color w:val="000000" w:themeColor="text1"/>
        </w:rPr>
        <w:t>kDa</w:t>
      </w:r>
      <w:proofErr w:type="spellEnd"/>
      <w:r>
        <w:rPr>
          <w:color w:val="000000" w:themeColor="text1"/>
        </w:rPr>
        <w:t xml:space="preserve"> tested at 40 mg L</w:t>
      </w:r>
      <w:r>
        <w:rPr>
          <w:color w:val="000000" w:themeColor="text1"/>
          <w:vertAlign w:val="superscript"/>
        </w:rPr>
        <w:t>-1</w:t>
      </w:r>
      <w:r>
        <w:rPr>
          <w:color w:val="000000" w:themeColor="text1"/>
        </w:rPr>
        <w:t>,</w:t>
      </w:r>
      <w:r w:rsidR="00C7676F">
        <w:rPr>
          <w:color w:val="000000" w:themeColor="text1"/>
        </w:rPr>
        <w:t xml:space="preserve"> isolated from </w:t>
      </w:r>
      <w:proofErr w:type="gramStart"/>
      <w:r w:rsidR="00C7676F">
        <w:rPr>
          <w:color w:val="000000" w:themeColor="text1"/>
        </w:rPr>
        <w:t>seawater</w:t>
      </w:r>
      <w:proofErr w:type="gramEnd"/>
      <w:r w:rsidR="00C7676F">
        <w:rPr>
          <w:color w:val="000000" w:themeColor="text1"/>
        </w:rPr>
        <w:t xml:space="preserve"> and</w:t>
      </w:r>
      <w:r>
        <w:rPr>
          <w:color w:val="000000" w:themeColor="text1"/>
        </w:rPr>
        <w:t xml:space="preserve"> </w:t>
      </w:r>
      <w:r w:rsidRPr="00393FD6">
        <w:rPr>
          <w:color w:val="auto"/>
        </w:rPr>
        <w:t>characterized after analyte-enrichment</w:t>
      </w:r>
      <w:r>
        <w:rPr>
          <w:color w:val="auto"/>
        </w:rPr>
        <w:t xml:space="preserve"> using </w:t>
      </w:r>
      <w:proofErr w:type="spellStart"/>
      <w:r w:rsidRPr="00393FD6">
        <w:rPr>
          <w:color w:val="auto"/>
        </w:rPr>
        <w:t>OHpak</w:t>
      </w:r>
      <w:proofErr w:type="spellEnd"/>
      <w:r w:rsidRPr="00393FD6">
        <w:rPr>
          <w:color w:val="auto"/>
        </w:rPr>
        <w:t xml:space="preserve"> SB-G, L</w:t>
      </w:r>
      <w:r w:rsidRPr="008947DB">
        <w:rPr>
          <w:color w:val="000000" w:themeColor="text1"/>
        </w:rPr>
        <w:t>B-806M, PL-</w:t>
      </w:r>
      <w:proofErr w:type="spellStart"/>
      <w:r w:rsidRPr="008947DB">
        <w:rPr>
          <w:color w:val="000000" w:themeColor="text1"/>
        </w:rPr>
        <w:t>Aquagel</w:t>
      </w:r>
      <w:proofErr w:type="spellEnd"/>
      <w:r w:rsidRPr="008947DB">
        <w:rPr>
          <w:color w:val="000000" w:themeColor="text1"/>
        </w:rPr>
        <w:t xml:space="preserve"> OH Mixed-</w:t>
      </w:r>
      <w:r>
        <w:rPr>
          <w:color w:val="auto"/>
        </w:rPr>
        <w:t>M @ 1 mL min</w:t>
      </w:r>
      <w:r>
        <w:rPr>
          <w:color w:val="auto"/>
          <w:vertAlign w:val="superscript"/>
        </w:rPr>
        <w:t>-1</w:t>
      </w:r>
      <w:r w:rsidRPr="00393FD6">
        <w:rPr>
          <w:color w:val="auto"/>
        </w:rPr>
        <w:t xml:space="preserve">. </w:t>
      </w:r>
      <w:r>
        <w:rPr>
          <w:color w:val="auto"/>
        </w:rPr>
        <w:t>The three curves represent polymer at</w:t>
      </w:r>
      <w:r w:rsidR="00964601">
        <w:rPr>
          <w:color w:val="auto"/>
        </w:rPr>
        <w:t>:</w:t>
      </w:r>
      <w:r>
        <w:rPr>
          <w:color w:val="auto"/>
        </w:rPr>
        <w:t xml:space="preserve"> 1. B</w:t>
      </w:r>
      <w:r w:rsidRPr="00393FD6">
        <w:rPr>
          <w:color w:val="auto"/>
        </w:rPr>
        <w:t>efore exposure (injected mass 30.57 µg, random coil</w:t>
      </w:r>
      <w:r>
        <w:rPr>
          <w:color w:val="auto"/>
        </w:rPr>
        <w:t xml:space="preserve"> fit, detector 1 disabled</w:t>
      </w:r>
      <w:r w:rsidRPr="00F00462">
        <w:rPr>
          <w:color w:val="auto"/>
        </w:rPr>
        <w:t>)</w:t>
      </w:r>
      <w:r>
        <w:rPr>
          <w:color w:val="auto"/>
        </w:rPr>
        <w:t xml:space="preserve"> 2. A</w:t>
      </w:r>
      <w:r w:rsidRPr="00F00462">
        <w:rPr>
          <w:color w:val="auto"/>
        </w:rPr>
        <w:t xml:space="preserve">fter 30 days (injected </w:t>
      </w:r>
      <w:r w:rsidRPr="008947DB">
        <w:rPr>
          <w:color w:val="000000" w:themeColor="text1"/>
        </w:rPr>
        <w:t>mass 34.29 µg</w:t>
      </w:r>
      <w:r>
        <w:rPr>
          <w:color w:val="000000" w:themeColor="text1"/>
        </w:rPr>
        <w:t>,</w:t>
      </w:r>
      <w:r w:rsidRPr="008947DB">
        <w:rPr>
          <w:color w:val="000000" w:themeColor="text1"/>
        </w:rPr>
        <w:t xml:space="preserve"> Berry 2</w:t>
      </w:r>
      <w:r w:rsidRPr="008947DB">
        <w:rPr>
          <w:color w:val="000000" w:themeColor="text1"/>
          <w:vertAlign w:val="superscript"/>
        </w:rPr>
        <w:t>nd</w:t>
      </w:r>
      <w:r w:rsidRPr="008947DB">
        <w:rPr>
          <w:color w:val="000000" w:themeColor="text1"/>
        </w:rPr>
        <w:t xml:space="preserve"> de</w:t>
      </w:r>
      <w:r>
        <w:rPr>
          <w:color w:val="000000" w:themeColor="text1"/>
        </w:rPr>
        <w:t>gree fit, all detectors enabled</w:t>
      </w:r>
      <w:r>
        <w:rPr>
          <w:color w:val="auto"/>
        </w:rPr>
        <w:t>) 3. A</w:t>
      </w:r>
      <w:r>
        <w:rPr>
          <w:color w:val="000000" w:themeColor="text1"/>
        </w:rPr>
        <w:t>fter 60 days</w:t>
      </w:r>
      <w:r w:rsidRPr="008947DB">
        <w:rPr>
          <w:color w:val="000000" w:themeColor="text1"/>
        </w:rPr>
        <w:t xml:space="preserve"> (injected mass 49.64 µg, Berry 1</w:t>
      </w:r>
      <w:r w:rsidRPr="008947DB">
        <w:rPr>
          <w:color w:val="000000" w:themeColor="text1"/>
          <w:vertAlign w:val="superscript"/>
        </w:rPr>
        <w:t>st</w:t>
      </w:r>
      <w:r w:rsidRPr="008947DB">
        <w:rPr>
          <w:color w:val="000000" w:themeColor="text1"/>
        </w:rPr>
        <w:t xml:space="preserve"> degree fit, detector 1 disabled</w:t>
      </w:r>
      <w:r>
        <w:rPr>
          <w:color w:val="auto"/>
        </w:rPr>
        <w:t>)</w:t>
      </w:r>
      <w:r>
        <w:rPr>
          <w:color w:val="000000" w:themeColor="text1"/>
        </w:rPr>
        <w:t xml:space="preserve"> </w:t>
      </w:r>
      <w:r>
        <w:rPr>
          <w:b/>
          <w:color w:val="000000" w:themeColor="text1"/>
        </w:rPr>
        <w:t xml:space="preserve">a) </w:t>
      </w:r>
      <w:r w:rsidRPr="00540530">
        <w:rPr>
          <w:color w:val="000000" w:themeColor="text1"/>
        </w:rPr>
        <w:t xml:space="preserve">Chromatograms, </w:t>
      </w:r>
      <w:r>
        <w:rPr>
          <w:color w:val="000000" w:themeColor="text1"/>
        </w:rPr>
        <w:t>d</w:t>
      </w:r>
      <w:r w:rsidRPr="00B25FC9">
        <w:rPr>
          <w:color w:val="000000" w:themeColor="text1"/>
        </w:rPr>
        <w:t xml:space="preserve">ifferential refractive index </w:t>
      </w:r>
      <w:r>
        <w:rPr>
          <w:color w:val="000000" w:themeColor="text1"/>
        </w:rPr>
        <w:t>signal</w:t>
      </w:r>
      <w:r w:rsidR="00C7676F">
        <w:rPr>
          <w:color w:val="000000" w:themeColor="text1"/>
        </w:rPr>
        <w:t xml:space="preserve"> </w:t>
      </w:r>
      <w:r>
        <w:rPr>
          <w:color w:val="000000" w:themeColor="text1"/>
        </w:rPr>
        <w:t xml:space="preserve">(normalized) </w:t>
      </w:r>
      <w:r w:rsidRPr="00B25FC9">
        <w:rPr>
          <w:color w:val="000000" w:themeColor="text1"/>
        </w:rPr>
        <w:t xml:space="preserve">vs </w:t>
      </w:r>
      <w:r>
        <w:rPr>
          <w:color w:val="000000" w:themeColor="text1"/>
        </w:rPr>
        <w:t xml:space="preserve">elution volume, diagonal lines represent molar mass </w:t>
      </w:r>
      <w:r w:rsidRPr="006E5DAD">
        <w:rPr>
          <w:b/>
          <w:color w:val="000000" w:themeColor="text1"/>
        </w:rPr>
        <w:t>b)</w:t>
      </w:r>
      <w:r>
        <w:rPr>
          <w:color w:val="000000" w:themeColor="text1"/>
        </w:rPr>
        <w:t xml:space="preserve"> Cumulative molar mass </w:t>
      </w:r>
      <w:r w:rsidR="00032453">
        <w:rPr>
          <w:color w:val="000000" w:themeColor="text1"/>
        </w:rPr>
        <w:t xml:space="preserve">(Mw) </w:t>
      </w:r>
      <w:r>
        <w:rPr>
          <w:color w:val="000000" w:themeColor="text1"/>
        </w:rPr>
        <w:t xml:space="preserve">distribution </w:t>
      </w:r>
      <w:commentRangeStart w:id="126"/>
      <w:r>
        <w:rPr>
          <w:color w:val="000000" w:themeColor="text1"/>
        </w:rPr>
        <w:t>curves</w:t>
      </w:r>
      <w:commentRangeEnd w:id="126"/>
      <w:r w:rsidR="004A65A5">
        <w:rPr>
          <w:rStyle w:val="Merknadsreferanse"/>
          <w:i w:val="0"/>
          <w:iCs w:val="0"/>
          <w:color w:val="auto"/>
        </w:rPr>
        <w:commentReference w:id="126"/>
      </w:r>
      <w:r>
        <w:rPr>
          <w:color w:val="000000" w:themeColor="text1"/>
        </w:rPr>
        <w:t xml:space="preserve">. </w:t>
      </w:r>
    </w:p>
    <w:p w14:paraId="77768834" w14:textId="77777777" w:rsidR="00A01037" w:rsidRDefault="00A01037">
      <w:pPr>
        <w:rPr>
          <w:rFonts w:asciiTheme="majorHAnsi" w:eastAsiaTheme="majorEastAsia" w:hAnsiTheme="majorHAnsi" w:cstheme="majorBidi"/>
          <w:color w:val="2E74B5" w:themeColor="accent1" w:themeShade="BF"/>
          <w:sz w:val="32"/>
          <w:szCs w:val="32"/>
        </w:rPr>
      </w:pPr>
      <w:r>
        <w:br w:type="page"/>
      </w:r>
    </w:p>
    <w:p w14:paraId="19542203" w14:textId="77777777" w:rsidR="00A3089D" w:rsidRDefault="00A3089D" w:rsidP="00A3089D">
      <w:pPr>
        <w:pStyle w:val="Overskrift1"/>
      </w:pPr>
      <w:r w:rsidRPr="00C71F3B">
        <w:lastRenderedPageBreak/>
        <w:t>Results</w:t>
      </w:r>
      <w:r>
        <w:t xml:space="preserve"> and discussion</w:t>
      </w:r>
    </w:p>
    <w:p w14:paraId="4BA98EF4" w14:textId="77777777" w:rsidR="00A3089D" w:rsidRDefault="00B83154" w:rsidP="00B83154">
      <w:pPr>
        <w:pStyle w:val="Overskrift2"/>
      </w:pPr>
      <w:r>
        <w:t xml:space="preserve">Part 1 - </w:t>
      </w:r>
      <w:r w:rsidR="00A3089D">
        <w:t xml:space="preserve">Experimental </w:t>
      </w:r>
    </w:p>
    <w:p w14:paraId="42DDF384" w14:textId="676C9221" w:rsidR="00722803" w:rsidRPr="00722803" w:rsidRDefault="00A3089D" w:rsidP="000D145B">
      <w:r>
        <w:t xml:space="preserve">Average daily low/high chamber temperatures </w:t>
      </w:r>
      <w:proofErr w:type="gramStart"/>
      <w:r>
        <w:rPr>
          <w:color w:val="000000" w:themeColor="text1"/>
        </w:rPr>
        <w:t>was</w:t>
      </w:r>
      <w:proofErr w:type="gramEnd"/>
      <w:r>
        <w:rPr>
          <w:color w:val="000000" w:themeColor="text1"/>
        </w:rPr>
        <w:t xml:space="preserve"> 1.2-14.7 °C, 0.9-16.8 °C, and 1.6-16.4 °C in the “Structure”, “ROS”, and “Concentration” expe</w:t>
      </w:r>
      <w:r w:rsidR="00585E4B">
        <w:rPr>
          <w:color w:val="000000" w:themeColor="text1"/>
        </w:rPr>
        <w:t>riment respectively. Variations besides diurnal</w:t>
      </w:r>
      <w:r>
        <w:rPr>
          <w:color w:val="000000" w:themeColor="text1"/>
        </w:rPr>
        <w:t xml:space="preserve"> are caused by seasonal changes and activities in the lab (example </w:t>
      </w:r>
      <w:r w:rsidRPr="00880FF2">
        <w:rPr>
          <w:i/>
          <w:color w:val="000000" w:themeColor="text1"/>
        </w:rPr>
        <w:t xml:space="preserve">fig. </w:t>
      </w:r>
      <w:r>
        <w:rPr>
          <w:i/>
          <w:color w:val="000000" w:themeColor="text1"/>
        </w:rPr>
        <w:t>1</w:t>
      </w:r>
      <w:r w:rsidRPr="00880FF2">
        <w:rPr>
          <w:i/>
          <w:color w:val="000000" w:themeColor="text1"/>
        </w:rPr>
        <w:t>.a</w:t>
      </w:r>
      <w:r>
        <w:rPr>
          <w:color w:val="000000" w:themeColor="text1"/>
        </w:rPr>
        <w:t xml:space="preserve">, logs in supplementary data). </w:t>
      </w:r>
      <w:r>
        <w:t xml:space="preserve">Correspondingly, total radiant exposure </w:t>
      </w:r>
      <w:r w:rsidRPr="00880FF2">
        <w:rPr>
          <w:i/>
        </w:rPr>
        <w:t>(H</w:t>
      </w:r>
      <w:r w:rsidRPr="00880FF2">
        <w:rPr>
          <w:i/>
          <w:vertAlign w:val="subscript"/>
        </w:rPr>
        <w:t>e</w:t>
      </w:r>
      <w:r w:rsidRPr="00880FF2">
        <w:rPr>
          <w:i/>
        </w:rPr>
        <w:t>)</w:t>
      </w:r>
      <w:r>
        <w:t xml:space="preserve"> </w:t>
      </w:r>
      <w:r w:rsidR="00585E4B">
        <w:t xml:space="preserve">in each of the experiments </w:t>
      </w:r>
      <w:r>
        <w:t>was 103.7, 51.8 and 34.6 MJ m</w:t>
      </w:r>
      <w:r>
        <w:rPr>
          <w:vertAlign w:val="superscript"/>
        </w:rPr>
        <w:t>-2</w:t>
      </w:r>
      <w:r>
        <w:t xml:space="preserve"> (300-400 nm) as measured by the </w:t>
      </w:r>
      <w:proofErr w:type="gramStart"/>
      <w:r>
        <w:t>built in</w:t>
      </w:r>
      <w:proofErr w:type="gramEnd"/>
      <w:r>
        <w:t xml:space="preserve"> photodetector. </w:t>
      </w:r>
      <w:del w:id="127" w:author="Roald Kommedal" w:date="2020-12-08T09:19:00Z">
        <w:r w:rsidDel="004A65A5">
          <w:delText>Considering the intrinsic difficulty of working with polymers and the characterization thereof, at times having extreme viscosity, we are pleased to see that r</w:delText>
        </w:r>
      </w:del>
      <w:ins w:id="128" w:author="Roald Kommedal" w:date="2020-12-08T09:19:00Z">
        <w:r w:rsidR="004A65A5">
          <w:t>R</w:t>
        </w:r>
      </w:ins>
      <w:r>
        <w:t>ecovery of polymer reflect</w:t>
      </w:r>
      <w:ins w:id="129" w:author="Roald Kommedal" w:date="2020-12-08T09:20:00Z">
        <w:r w:rsidR="004A65A5">
          <w:t>ed</w:t>
        </w:r>
      </w:ins>
      <w:r>
        <w:t xml:space="preserve"> target concentrations</w:t>
      </w:r>
      <w:del w:id="130" w:author="Roald Kommedal" w:date="2020-12-08T09:20:00Z">
        <w:r w:rsidDel="004A65A5">
          <w:delText>,</w:delText>
        </w:r>
      </w:del>
      <w:r>
        <w:t xml:space="preserve"> with some </w:t>
      </w:r>
      <w:commentRangeStart w:id="131"/>
      <w:r>
        <w:t>exceptions</w:t>
      </w:r>
      <w:commentRangeEnd w:id="131"/>
      <w:r w:rsidR="004A65A5">
        <w:rPr>
          <w:rStyle w:val="Merknadsreferanse"/>
        </w:rPr>
        <w:commentReference w:id="131"/>
      </w:r>
      <w:ins w:id="132" w:author="Roald Kommedal" w:date="2020-12-08T09:20:00Z">
        <w:r w:rsidR="004A65A5">
          <w:t>.</w:t>
        </w:r>
      </w:ins>
      <w:r>
        <w:t xml:space="preserve"> </w:t>
      </w:r>
      <w:del w:id="133" w:author="Roald Kommedal" w:date="2020-12-08T09:20:00Z">
        <w:r w:rsidDel="004A65A5">
          <w:delText xml:space="preserve">that are easily explained (example in </w:delText>
        </w:r>
        <w:r w:rsidDel="004A65A5">
          <w:rPr>
            <w:i/>
          </w:rPr>
          <w:delText>f</w:delText>
        </w:r>
        <w:r w:rsidRPr="00880FF2" w:rsidDel="004A65A5">
          <w:rPr>
            <w:i/>
          </w:rPr>
          <w:delText xml:space="preserve">ig. </w:delText>
        </w:r>
        <w:r w:rsidDel="004A65A5">
          <w:rPr>
            <w:i/>
          </w:rPr>
          <w:delText>1</w:delText>
        </w:r>
        <w:r w:rsidRPr="00880FF2" w:rsidDel="004A65A5">
          <w:rPr>
            <w:i/>
          </w:rPr>
          <w:delText>.</w:delText>
        </w:r>
        <w:r w:rsidDel="004A65A5">
          <w:rPr>
            <w:i/>
          </w:rPr>
          <w:delText xml:space="preserve">c, </w:delText>
        </w:r>
        <w:r w:rsidRPr="00936214" w:rsidDel="004A65A5">
          <w:delText>discussed later</w:delText>
        </w:r>
        <w:r w:rsidDel="004A65A5">
          <w:delText xml:space="preserve">). </w:delText>
        </w:r>
      </w:del>
      <w:r>
        <w:t>Analyte-enrichment</w:t>
      </w:r>
      <w:r w:rsidR="00964601">
        <w:t>,</w:t>
      </w:r>
      <w:r>
        <w:t xml:space="preserve"> </w:t>
      </w:r>
      <w:r w:rsidR="00964601">
        <w:t>ultimately permitting detailed characterization of polymer between 0.4-4 000 mg</w:t>
      </w:r>
      <w:r w:rsidR="00964601" w:rsidRPr="00D521BF">
        <w:t xml:space="preserve"> </w:t>
      </w:r>
      <w:r w:rsidR="00964601">
        <w:t>L</w:t>
      </w:r>
      <w:r w:rsidR="00964601">
        <w:rPr>
          <w:vertAlign w:val="superscript"/>
        </w:rPr>
        <w:t>-1</w:t>
      </w:r>
      <w:r w:rsidR="00964601">
        <w:t xml:space="preserve"> </w:t>
      </w:r>
      <w:r w:rsidR="00964601" w:rsidRPr="006D2FCE">
        <w:t xml:space="preserve">and </w:t>
      </w:r>
      <w:r w:rsidR="00964601">
        <w:t xml:space="preserve">1.5-10 000 </w:t>
      </w:r>
      <w:proofErr w:type="spellStart"/>
      <w:r w:rsidR="00964601">
        <w:t>kDa</w:t>
      </w:r>
      <w:proofErr w:type="spellEnd"/>
      <w:r w:rsidR="00964601">
        <w:t xml:space="preserve"> (</w:t>
      </w:r>
      <w:r w:rsidR="00964601" w:rsidRPr="00880FF2">
        <w:rPr>
          <w:i/>
        </w:rPr>
        <w:t>table 1</w:t>
      </w:r>
      <w:r w:rsidR="00964601" w:rsidRPr="00936214">
        <w:t>)</w:t>
      </w:r>
      <w:r w:rsidR="00964601">
        <w:t>, averaged 9.8 [</w:t>
      </w:r>
      <w:proofErr w:type="spellStart"/>
      <w:r w:rsidR="00964601" w:rsidRPr="002D2D84">
        <w:rPr>
          <w:i/>
        </w:rPr>
        <w:t>C</w:t>
      </w:r>
      <w:r w:rsidR="00964601" w:rsidRPr="002D2D84">
        <w:rPr>
          <w:i/>
          <w:vertAlign w:val="subscript"/>
        </w:rPr>
        <w:t>analyte</w:t>
      </w:r>
      <w:proofErr w:type="spellEnd"/>
      <w:r w:rsidR="00964601" w:rsidRPr="002D2D84">
        <w:rPr>
          <w:i/>
          <w:vertAlign w:val="subscript"/>
        </w:rPr>
        <w:t>-enriched</w:t>
      </w:r>
      <w:r w:rsidR="00964601" w:rsidRPr="002D2D84">
        <w:rPr>
          <w:i/>
        </w:rPr>
        <w:t>/</w:t>
      </w:r>
      <w:proofErr w:type="spellStart"/>
      <w:r w:rsidR="00964601" w:rsidRPr="002D2D84">
        <w:rPr>
          <w:i/>
        </w:rPr>
        <w:t>C</w:t>
      </w:r>
      <w:r w:rsidR="00964601" w:rsidRPr="002D2D84">
        <w:rPr>
          <w:i/>
          <w:vertAlign w:val="subscript"/>
        </w:rPr>
        <w:t>measured</w:t>
      </w:r>
      <w:proofErr w:type="spellEnd"/>
      <w:r w:rsidR="00964601">
        <w:t xml:space="preserve">] in the </w:t>
      </w:r>
      <w:commentRangeStart w:id="134"/>
      <w:r w:rsidR="00964601">
        <w:t>“structure” experiment</w:t>
      </w:r>
      <w:commentRangeEnd w:id="134"/>
      <w:r w:rsidR="004A65A5">
        <w:rPr>
          <w:rStyle w:val="Merknadsreferanse"/>
        </w:rPr>
        <w:commentReference w:id="134"/>
      </w:r>
      <w:r w:rsidR="00964601">
        <w:t>, albeit</w:t>
      </w:r>
      <w:r w:rsidRPr="00477662">
        <w:t xml:space="preserve"> </w:t>
      </w:r>
      <w:r w:rsidR="00964601">
        <w:t>with quite high variability</w:t>
      </w:r>
      <w:r>
        <w:t xml:space="preserve"> (</w:t>
      </w:r>
      <w:r>
        <w:rPr>
          <w:i/>
        </w:rPr>
        <w:t>f</w:t>
      </w:r>
      <w:r w:rsidRPr="00880FF2">
        <w:rPr>
          <w:i/>
        </w:rPr>
        <w:t xml:space="preserve">ig. </w:t>
      </w:r>
      <w:r>
        <w:rPr>
          <w:i/>
        </w:rPr>
        <w:t>1</w:t>
      </w:r>
      <w:r w:rsidRPr="00880FF2">
        <w:rPr>
          <w:i/>
        </w:rPr>
        <w:t>.b</w:t>
      </w:r>
      <w:r>
        <w:t>). A higher average</w:t>
      </w:r>
      <w:r w:rsidR="00585E4B">
        <w:t xml:space="preserve"> (</w:t>
      </w:r>
      <w:r>
        <w:t>17.7</w:t>
      </w:r>
      <w:r w:rsidR="00585E4B">
        <w:t>)</w:t>
      </w:r>
      <w:r>
        <w:t xml:space="preserve"> was attained in</w:t>
      </w:r>
      <w:r w:rsidR="00964601">
        <w:t xml:space="preserve"> the “Concentration” experiment</w:t>
      </w:r>
      <w:r w:rsidRPr="00936214">
        <w:t>.</w:t>
      </w:r>
      <w:r>
        <w:t xml:space="preserve"> </w:t>
      </w:r>
      <w:r w:rsidR="00AF2C6A">
        <w:t xml:space="preserve">The results from characterization </w:t>
      </w:r>
      <w:r w:rsidRPr="006D2FCE">
        <w:t xml:space="preserve">presented in </w:t>
      </w:r>
      <w:r w:rsidRPr="00880FF2">
        <w:rPr>
          <w:i/>
        </w:rPr>
        <w:t>table 1</w:t>
      </w:r>
      <w:r>
        <w:t xml:space="preserve"> are derived from the most representative SEC-MALLS-</w:t>
      </w:r>
      <w:proofErr w:type="spellStart"/>
      <w:r>
        <w:t>dRI</w:t>
      </w:r>
      <w:proofErr w:type="spellEnd"/>
      <w:r>
        <w:t xml:space="preserve"> runs selected from the </w:t>
      </w:r>
      <w:r w:rsidRPr="006D2FCE">
        <w:t>456</w:t>
      </w:r>
      <w:r>
        <w:t xml:space="preserve"> in total needed for optimizing run parameters and achieving desired quality</w:t>
      </w:r>
      <w:r w:rsidR="00AB4A18">
        <w:t xml:space="preserve"> where m</w:t>
      </w:r>
      <w:r>
        <w:t xml:space="preserve">uch care has been put into ensuring consistent interpretation and representation (See </w:t>
      </w:r>
      <w:commentRangeStart w:id="135"/>
      <w:r>
        <w:t xml:space="preserve">example in </w:t>
      </w:r>
      <w:r w:rsidRPr="00880FF2">
        <w:rPr>
          <w:i/>
        </w:rPr>
        <w:t>fig.</w:t>
      </w:r>
      <w:r>
        <w:rPr>
          <w:i/>
        </w:rPr>
        <w:t>2</w:t>
      </w:r>
      <w:r>
        <w:t>.</w:t>
      </w:r>
      <w:r w:rsidRPr="001762B1">
        <w:rPr>
          <w:i/>
        </w:rPr>
        <w:t>a-b</w:t>
      </w:r>
      <w:r>
        <w:t xml:space="preserve"> </w:t>
      </w:r>
      <w:r w:rsidR="00585E4B">
        <w:t>and</w:t>
      </w:r>
      <w:r>
        <w:t xml:space="preserve"> supplementary material</w:t>
      </w:r>
      <w:commentRangeEnd w:id="135"/>
      <w:r w:rsidR="004A65A5">
        <w:rPr>
          <w:rStyle w:val="Merknadsreferanse"/>
        </w:rPr>
        <w:commentReference w:id="135"/>
      </w:r>
      <w:r>
        <w:t>).</w:t>
      </w:r>
      <w:r w:rsidR="003B1A52">
        <w:t xml:space="preserve"> </w:t>
      </w:r>
      <w:commentRangeStart w:id="136"/>
      <w:r w:rsidR="00671645">
        <w:t xml:space="preserve">In </w:t>
      </w:r>
      <w:r w:rsidR="000D145B">
        <w:t xml:space="preserve">all experiments, </w:t>
      </w:r>
      <w:r w:rsidR="00FA6118" w:rsidRPr="00C15990">
        <w:rPr>
          <w:i/>
        </w:rPr>
        <w:t>Mw</w:t>
      </w:r>
      <w:r w:rsidR="00FA6118">
        <w:t xml:space="preserve"> decrease</w:t>
      </w:r>
      <w:r w:rsidR="000D145B">
        <w:t xml:space="preserve"> </w:t>
      </w:r>
      <w:commentRangeStart w:id="137"/>
      <w:r w:rsidR="000D145B">
        <w:t>dramatically</w:t>
      </w:r>
      <w:commentRangeEnd w:id="137"/>
      <w:r w:rsidR="004A65A5">
        <w:rPr>
          <w:rStyle w:val="Merknadsreferanse"/>
        </w:rPr>
        <w:commentReference w:id="137"/>
      </w:r>
      <w:r w:rsidR="000D145B">
        <w:t xml:space="preserve"> with</w:t>
      </w:r>
      <w:r w:rsidR="00FA6118">
        <w:t xml:space="preserve"> exposure</w:t>
      </w:r>
      <w:r w:rsidR="0019700F">
        <w:t xml:space="preserve">. </w:t>
      </w:r>
      <w:r w:rsidR="003574B0">
        <w:t>Apparent d</w:t>
      </w:r>
      <w:r w:rsidR="006A622A">
        <w:t>epolymerization</w:t>
      </w:r>
      <w:r w:rsidR="003574B0">
        <w:t>,</w:t>
      </w:r>
      <w:r w:rsidR="006A622A">
        <w:t xml:space="preserve"> or</w:t>
      </w:r>
      <w:r w:rsidR="0019700F">
        <w:t xml:space="preserve"> rather</w:t>
      </w:r>
      <w:r w:rsidR="006A622A">
        <w:t xml:space="preserve"> t</w:t>
      </w:r>
      <w:r w:rsidR="00CA5E96">
        <w:t>he</w:t>
      </w:r>
      <w:r w:rsidR="0019700F">
        <w:t xml:space="preserve"> absolute </w:t>
      </w:r>
      <w:r w:rsidR="00BB6A2C">
        <w:t>decrease</w:t>
      </w:r>
      <w:r w:rsidR="00637571">
        <w:t xml:space="preserve"> </w:t>
      </w:r>
      <w:r w:rsidR="007056A0">
        <w:t xml:space="preserve">in </w:t>
      </w:r>
      <w:r w:rsidR="0019700F" w:rsidRPr="0019700F">
        <w:rPr>
          <w:i/>
        </w:rPr>
        <w:t>Mw</w:t>
      </w:r>
      <w:r w:rsidR="006A622A">
        <w:t xml:space="preserve"> (</w:t>
      </w:r>
      <w:proofErr w:type="spellStart"/>
      <w:r w:rsidR="006A622A" w:rsidRPr="00C15990">
        <w:rPr>
          <w:i/>
        </w:rPr>
        <w:t>Δ</w:t>
      </w:r>
      <w:r w:rsidR="006A622A" w:rsidRPr="00CE357C">
        <w:rPr>
          <w:i/>
        </w:rPr>
        <w:t>Mw</w:t>
      </w:r>
      <w:proofErr w:type="spellEnd"/>
      <w:r w:rsidR="006A622A">
        <w:rPr>
          <w:i/>
        </w:rPr>
        <w:t>)</w:t>
      </w:r>
      <w:r w:rsidR="00BB6A2C">
        <w:t>,</w:t>
      </w:r>
      <w:r w:rsidR="00145F13">
        <w:rPr>
          <w:i/>
        </w:rPr>
        <w:t xml:space="preserve"> </w:t>
      </w:r>
      <w:r w:rsidR="00BB6A2C">
        <w:t>is clearly</w:t>
      </w:r>
      <w:r w:rsidR="006A622A">
        <w:t xml:space="preserve"> </w:t>
      </w:r>
      <w:r w:rsidR="00FB229E">
        <w:t>linked</w:t>
      </w:r>
      <w:r w:rsidR="00BB6A2C">
        <w:t xml:space="preserve"> to </w:t>
      </w:r>
      <w:r w:rsidR="006A622A">
        <w:t xml:space="preserve">polymer </w:t>
      </w:r>
      <w:r w:rsidR="00BB6A2C">
        <w:t xml:space="preserve">concentration, type of polymer, initial </w:t>
      </w:r>
      <w:r w:rsidR="00BB6A2C" w:rsidRPr="00C15990">
        <w:rPr>
          <w:i/>
        </w:rPr>
        <w:t>Mw</w:t>
      </w:r>
      <w:r w:rsidR="00BB6A2C">
        <w:t xml:space="preserve">, and </w:t>
      </w:r>
      <w:r w:rsidR="009B6041">
        <w:t>is highly influenced by</w:t>
      </w:r>
      <w:r w:rsidR="0038472B">
        <w:t xml:space="preserve"> agents associated with photocatalysis</w:t>
      </w:r>
      <w:r w:rsidR="003B1A52">
        <w:t xml:space="preserve">. </w:t>
      </w:r>
      <w:commentRangeStart w:id="138"/>
      <w:r w:rsidR="0019700F">
        <w:t>I.e.</w:t>
      </w:r>
      <w:r w:rsidR="00722803">
        <w:t xml:space="preserve"> </w:t>
      </w:r>
      <w:proofErr w:type="spellStart"/>
      <w:r w:rsidR="00722803" w:rsidRPr="00C15990">
        <w:rPr>
          <w:i/>
        </w:rPr>
        <w:t>Δ</w:t>
      </w:r>
      <w:r w:rsidR="00722803" w:rsidRPr="00CE357C">
        <w:rPr>
          <w:i/>
        </w:rPr>
        <w:t>Mw</w:t>
      </w:r>
      <w:proofErr w:type="spellEnd"/>
      <w:r w:rsidR="0019700F">
        <w:t xml:space="preserve"> decrease</w:t>
      </w:r>
      <w:r w:rsidR="00722803">
        <w:t xml:space="preserve"> in magnitude </w:t>
      </w:r>
      <w:r>
        <w:t>with</w:t>
      </w:r>
      <w:r w:rsidR="00722803">
        <w:t xml:space="preserve"> higher </w:t>
      </w:r>
      <w:r w:rsidR="00722803" w:rsidRPr="00CE357C">
        <w:t>concentration</w:t>
      </w:r>
      <w:r w:rsidR="0019700F">
        <w:t>s</w:t>
      </w:r>
      <w:r w:rsidR="00722803">
        <w:t xml:space="preserve"> </w:t>
      </w:r>
      <w:commentRangeEnd w:id="138"/>
      <w:r w:rsidR="00F54D12">
        <w:rPr>
          <w:rStyle w:val="Merknadsreferanse"/>
        </w:rPr>
        <w:commentReference w:id="138"/>
      </w:r>
      <w:r w:rsidR="00722803">
        <w:fldChar w:fldCharType="begin"/>
      </w:r>
      <w:r w:rsidR="00722803">
        <w:instrText xml:space="preserve"> ADDIN ZOTERO_ITEM CSL_CITATION {"citationID":"eopRZxZn","properties":{"formattedCitation":"{\\rtf (Caruso et al., 2009; Gr\\uc0\\u246{}llmann and Schnabel, 1982; Soponkanaporn and Gehr, 1988)}","plainCitation":"(Caruso et al., 2009; Gröllmann and Schnabel, 1982; Soponkanaporn and Gehr, 1988)"},"citationItems":[{"id":1842,"uris":["http://zotero.org/users/local/a8HRoHEw/items/T9SFHWP5"],"uri":["http://zotero.org/users/local/a8HRoHEw/items/T9SFHWP5"],"itemData":{"id":1842,"type":"article-journal","title":"Mechanically-Induced Chemical Changes in Polymeric Materials","container-title":"Chemical Reviews","page":"5755-5798","volume":"109","issue":"11","source":"ACS Publications","URL":"http://dx.doi.org/10.1021/cr9001353","DOI":"10.1021/cr9001353","ISSN":"0009-2665","note":"00578","journalAbbreviation":"Chem. Rev.","author":[{"family":"Caruso","given":"Mary M."},{"family":"Davis","given":"Douglas A."},{"family":"Shen","given":"Qilong"},{"family":"Odom","given":"Susan A."},{"family":"Sottos","given":"Nancy R."},{"family":"White","given":"Scott R."},{"family":"Moore","given":"Jeffrey S."}],"issued":{"date-parts":[["2009",11,11]]},"accessed":{"date-parts":[["2017",2,2]]}},"label":"page"},{"id":3257,"uris":["http://zotero.org/users/local/a8HRoHEw/items/TDMZ38WE"],"uri":["http://zotero.org/users/local/a8HRoHEw/items/TDMZ38WE"],"itemData":{"id":3257,"type":"article-journal","title":"Free radical-induced oxidative degradation of polyacrylamide in aqueous solution","container-title":"Polymer Degradation and Stability","page":"203–212","volume":"4","issue":"3","source":"Google Scholar","note":"00052","author":[{"family":"Gröllmann","given":"Ulrich"},{"family":"Schnabel","given":"Wolfram"}],"issued":{"date-parts":[["1982"]]}},"label":"page"},{"id":444,"uris":["http://zotero.org/users/local/a8HRoHEw/items/ZZ2U84ZC"],"uri":["http://zotero.org/users/local/a8HRoHEw/items/ZZ2U84ZC"],"itemData":{"id":444,"type":"article-journal","title":"The Degradation of Polyelectrolytes in the Environment: Insights Provided by Size Exclusion Chromatography Measurements","container-title":"Water Science and Technology","page":"857-868","volume":"21","URL":"http://www.iwaponline.com/wst/02108/wst021080857.htm","note":"00010","shortTitle":"The Degradation of Polyelectrolytes in the Environment","language":"en","author":[{"family":"Soponkanaporn","given":"Teerapon"},{"family":"Gehr","given":"Ronald"}],"issued":{"date-parts":[["1988",3,4]]},"accessed":{"date-parts":[["2015",10,29]]}},"label":"page"}],"schema":"https://github.com/citation-style-language/schema/raw/master/csl-citation.json"} </w:instrText>
      </w:r>
      <w:r w:rsidR="00722803">
        <w:fldChar w:fldCharType="separate"/>
      </w:r>
      <w:r w:rsidR="00722803" w:rsidRPr="00883CC7">
        <w:rPr>
          <w:rFonts w:ascii="Calibri" w:hAnsi="Calibri" w:cs="Times New Roman"/>
          <w:szCs w:val="24"/>
        </w:rPr>
        <w:t>(Caruso et al., 2009; Gröllmann and Schnabel, 1982; Soponkanaporn and Gehr, 1988)</w:t>
      </w:r>
      <w:r w:rsidR="00722803">
        <w:fldChar w:fldCharType="end"/>
      </w:r>
      <w:r w:rsidR="00722803">
        <w:t xml:space="preserve">, lower initial </w:t>
      </w:r>
      <w:r w:rsidR="00722803" w:rsidRPr="003574B0">
        <w:rPr>
          <w:i/>
        </w:rPr>
        <w:t>Mw</w:t>
      </w:r>
      <w:r w:rsidR="00722803">
        <w:rPr>
          <w:i/>
        </w:rPr>
        <w:t xml:space="preserve"> </w:t>
      </w:r>
      <w:r w:rsidR="00722803">
        <w:rPr>
          <w:i/>
        </w:rPr>
        <w:fldChar w:fldCharType="begin"/>
      </w:r>
      <w:r w:rsidR="00722803">
        <w:rPr>
          <w:i/>
        </w:rPr>
        <w:instrText xml:space="preserve"> ADDIN ZOTERO_ITEM CSL_CITATION {"citationID":"a1ovrrbneic","properties":{"formattedCitation":"(Aarthi et al., 2007; Koda et al., 2011)","plainCitation":"(Aarthi et al., 2007; Koda et al., 2011)"},"citationItems":[{"id":913,"uris":["http://zotero.org/users/local/a8HRoHEw/items/AH8BSMNG"],"uri":["http://zotero.org/users/local/a8HRoHEw/items/AH8BSMNG"],"itemData":{"id":913,"type":"article-journal","title":"Degradation of Water Soluble Polymers under Combined Ultrasonic and Ultraviolet Radiation","container-title":"Industrial &amp; Engineering Chemistry Research","page":"6204-6210","volume":"46","issue":"19","source":"ACS Publications","abstract":"The degradation of water soluble polymers, namely, poly(ethylene oxide) (PEO), poly(acrylic acid) (PAA), and poly(vinyl pyrrolidone) (PVP), by ultraviolet (UV) and ultrasound (US) exposure in the presence of combustion solution synthesized TiO2 (CSN TiO2) was investigated. The time evolution of the molecular weight distributions (MWDs) was determined by gel permeation chromatography (GPC). A continuous distribution model based on binary scission was proposed, and the degradation rate coefficient was determined. The degradation of polymers was also investigated with combined simultaneous exposure to UV and US in the presence of CSN TiO2. The model with binary breakage and additive contribution from UV and US fits the experimental values of the number-average molecular weight but not the weight-average molecular weight and thus is not a true representation of the physical process. Therefore, a ternary fragmentation model was developed and used to fit the experimental data successfully. The increase in overall rate of degradation on the combined simultaneous exposure of ultraviolet and ultrasound is due to an increase in the number of scission products per breakage and not due to the increase in the intrinsic rate.","URL":"http://dx.doi.org/10.1021/ie070287+","DOI":"10.1021/ie070287+","ISSN":"0888-5885","note":"00025","journalAbbreviation":"Ind. Eng. Chem. Res.","author":[{"family":"Aarthi","given":"T."},{"family":"Shaama","given":"M. S."},{"family":"Madras","given":"Giridhar"}],"issued":{"date-parts":[["2007",9,1]]},"accessed":{"date-parts":[["2016",4,4]]}},"label":"page"},{"id":940,"uris":["http://zotero.org/users/local/a8HRoHEw/items/SZIVW7ZT"],"uri":["http://zotero.org/users/local/a8HRoHEw/items/SZIVW7ZT"],"itemData":{"id":940,"type":"article-journal","title":"Effects of frequency and a radical scavenger on ultrasonic degradation of water-soluble polymers","container-title":"Ultrasonics Sonochemistry","page":"276-281","volume":"18","issue":"1","source":"ScienceDirect","abstract":"Ultrasonic degradation of methyl cellulose, pullulan, dextran and poly(ethylene oxide) in aqueous solutions was investigated at the frequencies of 20 and 500 kHz, where the ultrasonic power delivered into solutions was kept constant (22 W). The number average molecular mass and the polydispersity were obtained as a function of sonication time. The degradation under sonication at the 500 kHz frequency proceeded faster in comparison with the 20 kHz sonication for four polymers. The addition of a radical scavenger, t-BuOH, resulted in suppression of degradation of water-soluble polymers. The degradation rate constants were estimated from the plot of molecular weight against sonication time. The degradation rate of methyl cellulose was the largest one among the investigated polymers. The difference in the degradation rates was discussed in terms of the flexibility and the hydrodynamic radius of polymer chains in aqueous solutions.","URL":"http://www.sciencedirect.com/science/article/pii/S1350417710001057","DOI":"10.1016/j.ultsonch.2010.06.007","ISSN":"1350-4177","note":"00045","journalAbbreviation":"Ultrasonics Sonochemistry","author":[{"family":"Koda","given":"Shinobu"},{"family":"Taguchi","given":"Kimihiko"},{"family":"Futamura","given":"Kazunori"}],"issued":{"date-parts":[["2011",1]]},"accessed":{"date-parts":[["2016",4,4]]}},"label":"page"}],"schema":"https://github.com/citation-style-language/schema/raw/master/csl-citation.json"} </w:instrText>
      </w:r>
      <w:r w:rsidR="00722803">
        <w:rPr>
          <w:i/>
        </w:rPr>
        <w:fldChar w:fldCharType="separate"/>
      </w:r>
      <w:r w:rsidR="00722803" w:rsidRPr="00C24778">
        <w:rPr>
          <w:rFonts w:ascii="Calibri" w:hAnsi="Calibri"/>
        </w:rPr>
        <w:t>(Aarthi et al., 2007; Koda et al., 2011)</w:t>
      </w:r>
      <w:r w:rsidR="00722803">
        <w:rPr>
          <w:i/>
        </w:rPr>
        <w:fldChar w:fldCharType="end"/>
      </w:r>
      <w:r w:rsidR="00722803">
        <w:t xml:space="preserve">, in deionized water, and in the presence of radical scavenging thiourea </w:t>
      </w:r>
      <w:r w:rsidR="00722803">
        <w:fldChar w:fldCharType="begin"/>
      </w:r>
      <w:r w:rsidR="00722803">
        <w:instrText xml:space="preserve"> ADDIN ZOTERO_ITEM CSL_CITATION {"citationID":"PlZpMBQh","properties":{"formattedCitation":"(Prasad and Mishra, 2017; Seright and Skjevrak, 2015)","plainCitation":"(Prasad and Mishra, 2017; Seright and Skjevrak, 2015)"},"citationItems":[{"id":3330,"uris":["http://zotero.org/users/local/a8HRoHEw/items/86PG6BFU"],"uri":["http://zotero.org/users/local/a8HRoHEw/items/86PG6BFU"],"itemData":{"id":3330,"type":"article-journal","title":"Scavenging of superoxide radical anion and hydroxyl radical by urea, thiourea, selenourea and their derivatives without any catalyst: A theoretical study","container-title":"Chemical Physics Letters","page":"197-204","volume":"684","source":"ScienceDirect","abstract":"Scavenging of O2- and OH by urea, thiourea, selenourea and their derivatives in both gas phase and aqueous medium has been investigated using density functional theory. It has been found that O2- would be scavenged efficiently by single hydrogen abstraction from thiourea and selenourea but not from urea and by addition to pairs of carbon sites of thiourea and selenourea derivatives but not to those of urea derivatives, in agreement with experiment. Further, OH is found to be scavenged efficiently by hydrogen abstraction from thiourea and selenourea but not from urea and by addition to carbon sites of the derivatives.","URL":"http://www.sciencedirect.com/science/article/pii/S0009261417305808","DOI":"10.1016/j.cplett.2017.06.040","ISSN":"0009-2614","note":"00010","shortTitle":"Scavenging of superoxide radical anion and hydroxyl radical by urea, thiourea, selenourea and their derivatives without any catalyst","journalAbbreviation":"Chemical Physics Letters","author":[{"family":"Prasad","given":"Ajit Kumar"},{"family":"Mishra","given":"P. C."}],"issued":{"date-parts":[["2017",9,16]]},"accessed":{"date-parts":[["2020",9,25]]}},"label":"page"},{"id":1394,"uris":["http://zotero.org/users/local/a8HRoHEw/items/PGX63K7A"],"uri":["http://zotero.org/users/local/a8HRoHEw/items/PGX63K7A"],"itemData":{"id":1394,"type":"article-journal","title":"Effect of Dissolved Iron and Oxygen on Stability of Hydrolyzed Polyacrylamide Polymers","container-title":"SPE Journal","page":"433-441","volume":"20","issue":"03","source":"www.onepetro.org","abstract":"Summary This paper describes an experimental study of the stability of a hydrolized polyacrylamide (HPAM) polymer and an HPAM-2-acrylamido-tertbutylsulfonic acid (ATBS) terpolymer in the presence of varying initial levels of dissolved oxygen (0 to 8","URL":"https://www.onepetro.org/journal-paper/SPE-169030-PA","DOI":"10.2118/169030-PA","ISSN":"1086-055X","note":"00002","language":"english","author":[{"family":"Seright","given":"Randall"},{"family":"Skjevrak","given":"Ingun"}],"issued":{"date-parts":[["2015",6,1]]},"accessed":{"date-parts":[["2016",4,19]]}},"label":"page"}],"schema":"https://github.com/citation-style-language/schema/raw/master/csl-citation.json"} </w:instrText>
      </w:r>
      <w:r w:rsidR="00722803">
        <w:fldChar w:fldCharType="separate"/>
      </w:r>
      <w:r w:rsidR="00722803" w:rsidRPr="009B3450">
        <w:rPr>
          <w:rFonts w:ascii="Calibri" w:hAnsi="Calibri"/>
        </w:rPr>
        <w:t>(Prasad and Mishra, 2017; Seright and Skjevrak, 2015)</w:t>
      </w:r>
      <w:r w:rsidR="00722803">
        <w:fldChar w:fldCharType="end"/>
      </w:r>
      <w:r w:rsidR="00722803">
        <w:t xml:space="preserve">. </w:t>
      </w:r>
      <w:commentRangeEnd w:id="136"/>
      <w:r w:rsidR="004A65A5">
        <w:rPr>
          <w:rStyle w:val="Merknadsreferanse"/>
        </w:rPr>
        <w:commentReference w:id="136"/>
      </w:r>
      <w:proofErr w:type="spellStart"/>
      <w:r w:rsidR="00AF2C6A" w:rsidRPr="00C15990">
        <w:rPr>
          <w:i/>
        </w:rPr>
        <w:t>Δ</w:t>
      </w:r>
      <w:r w:rsidR="00AF2C6A" w:rsidRPr="00CE357C">
        <w:rPr>
          <w:i/>
        </w:rPr>
        <w:t>Mw</w:t>
      </w:r>
      <w:proofErr w:type="spellEnd"/>
      <w:r w:rsidR="00AF2C6A">
        <w:t xml:space="preserve"> i</w:t>
      </w:r>
      <w:r>
        <w:t>ncreas</w:t>
      </w:r>
      <w:r w:rsidR="00AF2C6A">
        <w:t>e</w:t>
      </w:r>
      <w:r>
        <w:t xml:space="preserve"> </w:t>
      </w:r>
      <w:r w:rsidR="00722803">
        <w:t xml:space="preserve">in magnitude with lower concentrations, higher initial </w:t>
      </w:r>
      <w:r w:rsidR="00722803" w:rsidRPr="003574B0">
        <w:rPr>
          <w:i/>
        </w:rPr>
        <w:t>Mw</w:t>
      </w:r>
      <w:r w:rsidR="00722803">
        <w:t>, in seawater relative to deionized water, and</w:t>
      </w:r>
      <w:r w:rsidR="00722803" w:rsidRPr="00825023">
        <w:t xml:space="preserve"> </w:t>
      </w:r>
      <w:r w:rsidR="00722803">
        <w:t xml:space="preserve">in the presence of photo-reactive iron(III)-EDTA complex </w:t>
      </w:r>
      <w:r w:rsidR="00722803">
        <w:fldChar w:fldCharType="begin"/>
      </w:r>
      <w:r w:rsidR="00722803">
        <w:instrText xml:space="preserve"> ADDIN ZOTERO_ITEM CSL_CITATION {"citationID":"8AvZYXhP","properties":{"formattedCitation":"(De Luca et al., 2014)","plainCitation":"(De Luca et al., 2014)"},"citationItems":[{"id":3335,"uris":["http://zotero.org/users/local/a8HRoHEw/items/DP2ZR5EP"],"uri":["http://zotero.org/users/local/a8HRoHEw/items/DP2ZR5EP"],"itemData":{"id":3335,"type":"article-journal","title":"Assessment of iron chelates efficiency for photo-Fenton at neutral pH","container-title":"Water Research","page":"232-242","volume":"61","source":"ScienceDirect","abstract":"In this study, homogeneous photo-Fenton like at neutral pH was applied to remove sulfamethoxazole from water. The process was performed using different chelating agents in order to solubilize iron in a neutral water solution. The chelating agents tested were: ethylenediaminetetraacetic acid (EDTA); nitrilotriacetic acid (NTA); oxalic acid (OA) and tartaric acid (TA). The iron leaching was monitored over reaction time to evaluate the chelates stability and their resistance to HO· and UV-A radiation. Chelates of EDTA and NTA presented more stability than OA and TA, which also confirmed their higher efficiency. Total Organic Carbon (TOC) analyses were also performed to evaluate the contribution in terms of solution contamination related to the use of chelating agents. The better properties of biodegradability in respect of EDTA combined with better efficiency in terms of microcontaminant removal and the smallest TOC contribution indicate that NTA could represent a useful option to perform photo-Fenton processes at neutral pH.","URL":"http://www.sciencedirect.com/science/article/pii/S0043135414003947","DOI":"10.1016/j.watres.2014.05.033","ISSN":"0043-1354","note":"00121","journalAbbreviation":"Water Research","author":[{"family":"De Luca","given":"Antonella"},{"family":"Dantas","given":"Renato F."},{"family":"Esplugas","given":"Santiago"}],"issued":{"date-parts":[["2014",9,15]]},"accessed":{"date-parts":[["2020",9,25]]}}}],"schema":"https://github.com/citation-style-language/schema/raw/master/csl-citation.json"} </w:instrText>
      </w:r>
      <w:r w:rsidR="00722803">
        <w:fldChar w:fldCharType="separate"/>
      </w:r>
      <w:r w:rsidR="00722803" w:rsidRPr="006A622A">
        <w:rPr>
          <w:rFonts w:ascii="Calibri" w:hAnsi="Calibri"/>
        </w:rPr>
        <w:t>(De Luca et al., 2014)</w:t>
      </w:r>
      <w:r w:rsidR="00722803">
        <w:fldChar w:fldCharType="end"/>
      </w:r>
      <w:r w:rsidR="00722803">
        <w:t xml:space="preserve">. It is mostly </w:t>
      </w:r>
      <w:r w:rsidR="00722803" w:rsidRPr="005C3269">
        <w:t>unaffected by</w:t>
      </w:r>
      <w:r w:rsidR="00722803">
        <w:t xml:space="preserve"> hypoxic conditions and by the presence of non-complexed iron(III) </w:t>
      </w:r>
      <w:r w:rsidR="00722803">
        <w:fldChar w:fldCharType="begin"/>
      </w:r>
      <w:r w:rsidR="00722803">
        <w:instrText xml:space="preserve"> ADDIN ZOTERO_ITEM CSL_CITATION {"citationID":"DLO97MNu","properties":{"formattedCitation":"(Kaczmarek et al., 1998; Seright and Skjevrak, 2015)","plainCitation":"(Kaczmarek et al., 1998; Seright and Skjevrak, 2015)"},"citationItems":[{"id":946,"uris":["http://zotero.org/users/local/a8HRoHEw/items/RTDZ9CRX"],"uri":["http://zotero.org/users/local/a8HRoHEw/items/RTDZ9CRX"],"itemData":{"id":946,"type":"article-journal","title":"Photo-oxidative degradation of some water-soluble polymers in the presence of accelerating agents","container-title":"Die Angewandte Makromolekulare Chemie","page":"109-121","volume":"261-262","issue":"1","source":"Wiley Online Library","abstract":"The unsolved problem of plastic waste utilization has led to a great interest in the development of studies of accelerated degradation of polymers. In this work the course of photo-oxidative degradation of some water soluble polymers such as poly(acrylic acid) (PAA), poly(methacrylic acid) (PMA) and poly(vinylpyrrolidone) (PVP) in the presence of hydrogen peroxide has been investigated. The following methods have been applied: viscometry, IR and UV-Vis spectroscopy, gel permeation chromatography and chemical analysis. The hydrogen peroxide is an unstable compound which undergoes photolysis upon UV irradiation. Free radicals (HO</w:instrText>
      </w:r>
      <w:r w:rsidR="00722803">
        <w:rPr>
          <w:rFonts w:ascii="Cambria Math" w:hAnsi="Cambria Math" w:cs="Cambria Math"/>
        </w:rPr>
        <w:instrText>∗</w:instrText>
      </w:r>
      <w:r w:rsidR="00722803">
        <w:rPr>
          <w:rFonts w:ascii="Calibri" w:hAnsi="Calibri" w:cs="Calibri"/>
        </w:rPr>
        <w:instrText>︁</w:instrText>
      </w:r>
      <w:r w:rsidR="00722803">
        <w:instrText xml:space="preserve"> and HO</w:instrText>
      </w:r>
      <w:r w:rsidR="00722803">
        <w:rPr>
          <w:rFonts w:ascii="Cambria Math" w:hAnsi="Cambria Math" w:cs="Cambria Math"/>
        </w:rPr>
        <w:instrText>∗</w:instrText>
      </w:r>
      <w:r w:rsidR="00722803">
        <w:rPr>
          <w:rFonts w:ascii="Calibri" w:hAnsi="Calibri" w:cs="Calibri"/>
        </w:rPr>
        <w:instrText>︁</w:instrText>
      </w:r>
      <w:r w:rsidR="00722803">
        <w:instrText xml:space="preserve">2 ) formed in this process are efficient initiators of polymer degradation. The changes of the viscosity and the average molecular weight indicate that the rate and efficiency of photodegradation of PAA, PMA and PVP in the presence of H2O2 is much higher in comparison with respective values obtained in the absence of this agent. Spectroscopic data show that some simultaneous competitive processes (degradation, oxidation and chromophores formation) take place in UV irradiated polymers. In PAA photocrosslinking reaction occurred. The efficiency of this reaction was estimated by the amount of formed insoluble gel. Contrary to degradation, photocrosslinking of PAA was hampered by H2O2. It was found that photochemical reactions in polymers depend on the concentration of H2O2  and dose of UV irradiation. The mechanisms of reactions occurring in the studied systems have been discussed. Moreover, the influence of the chemical structure of macromolecules on the course of photo-oxidative degradation has been considered. It has been also shown that acceleration of PVP photodegradation by H2O2 is larger than that by FeCl3. Some additional data indicating the changes of physical properties of photodegraded polymers have been presented. It can be concluded that hydrogen peroxide may significantly accelerate the decay of water soluble polymers present in municipal sewers.","URL":"http://onlinelibrary.wiley.com/doi/10.1002/(SICI)1522-9505(19981201)261-262:1&lt;109::AID-APMC109&gt;3.0.CO;2-S/abstract","DOI":"10.1002/(SICI)1522-9505(19981201)261-262:1&lt;109::AID-APMC109&gt;3.0.CO;2-S","ISSN":"1522-9505","note":"00035","journalAbbreviation":"Angew. Makromol. Chem.","language":"en","author":[{"family":"Kaczmarek","given":"H."},{"family":"Kamińska","given":"A."},{"family":"Światek","given":"M."},{"family":"Rabek","given":"J. F."}],"issued":{"date-parts":[["1998",12,1]]},"accessed":{"date-parts":[["2016",4,4]]}},"label":"page"},{"id":1394,"uris":["http://zotero.org/users/local/a8HRoHEw/items/PGX63K7A"],"uri":["http://zotero.org/users/local/a8HRoHEw/items/PGX63K7A"],"itemData":{"id":1394,"type":"article-journal","title":"Effect of Dissolved Iron and Oxygen on Stability of Hydrolyzed Polyacrylamide Polymers","container-title":"SPE Journal","page":"433-441","volume":"20","issue":"03","source":"www.onepetro.org","abstract":"Summary This paper describes an experimental study of the stability of a hydrolized polyacrylamide (HPAM) polymer and an HPAM-2-acrylamido-tertbutylsulfonic acid (ATBS) terpolymer in the presence of varying initial levels of dissolved oxygen (0 to 8","URL":"https://www.onepetro.org/journal-paper/SPE-169030-PA","DOI":"10.2118/169030-PA","ISSN":"1086-055X","note":"00002","language":"english","author":[{"family":"Seright","given":"Randall"},{"family":"Skjevrak","given":"Ingun"}],"issued":{"date-parts":[["2015",6,1]]},"accessed":{"date-parts":[["2016",4,19]]}},"label":"page"}],"schema":"https://github.com/citation-style-language/schema/raw/master/csl-citation.json"} </w:instrText>
      </w:r>
      <w:r w:rsidR="00722803">
        <w:fldChar w:fldCharType="separate"/>
      </w:r>
      <w:r w:rsidR="00722803" w:rsidRPr="00EC771B">
        <w:rPr>
          <w:rFonts w:ascii="Calibri" w:hAnsi="Calibri"/>
        </w:rPr>
        <w:t>(Kaczmarek et al., 1998; Seright and Skjevrak, 2015)</w:t>
      </w:r>
      <w:r w:rsidR="00722803">
        <w:fldChar w:fldCharType="end"/>
      </w:r>
      <w:r w:rsidR="00722803">
        <w:t xml:space="preserve">. The susceptibility towards depolymerization ranks PAC </w:t>
      </w:r>
      <w:r w:rsidR="007C6E41">
        <w:t>&gt;</w:t>
      </w:r>
      <w:r w:rsidR="00722803">
        <w:t xml:space="preserve">&gt; HPAM &gt; PAM &gt; PAMPS </w:t>
      </w:r>
      <w:del w:id="139" w:author="Roald Kommedal" w:date="2020-12-08T09:31:00Z">
        <w:r w:rsidR="00722803" w:rsidDel="00F54D12">
          <w:delText xml:space="preserve">wherein </w:delText>
        </w:r>
      </w:del>
      <w:ins w:id="140" w:author="Roald Kommedal" w:date="2020-12-08T09:31:00Z">
        <w:r w:rsidR="00F54D12">
          <w:t xml:space="preserve">and </w:t>
        </w:r>
      </w:ins>
      <w:r w:rsidR="00722803">
        <w:t xml:space="preserve">the degree of hydrolysis (% carboxylate groups) increases susceptibility </w:t>
      </w:r>
      <w:r w:rsidR="00722803">
        <w:fldChar w:fldCharType="begin"/>
      </w:r>
      <w:r>
        <w:instrText xml:space="preserve"> ADDIN ZOTERO_ITEM CSL_CITATION {"citationID":"cIvsa8EC","properties":{"formattedCitation":"(Thomas et al., 2012; Vinu and Madras, 2008)","plainCitation":"(Thomas et al., 2012; Vinu and Madras, 2008)"},"citationItems":[{"id":853,"uris":["http://zotero.org/users/local/a8HRoHEw/items/3QPW4S2I"],"uri":["http://zotero.org/users/local/a8HRoHEw/items/3QPW4S2I"],"itemData":{"id":853,"type":"article-journal","title":"Some Key Features to Consider When Studying Acrylamide-Based Polymers for Chemical Enhanced Oil Recovery","container-title":"Oil &amp; Gas Science and Technology – Revue d’IFP Energies nouvelles","page":"887-902","volume":"67","issue":"6","source":"CrossRef","URL":"http://ogst.ifpenergiesnouvelles.fr/10.2516/ogst/2012065","DOI":"10.2516/ogst/2012065","ISSN":"1294-4475, 1953-8189","note":"00021","author":[{"family":"Thomas","given":"A."},{"family":"Gaillard","given":"N."},{"family":"Favero","given":"C."}],"issued":{"date-parts":[["2012",11]]},"accessed":{"date-parts":[["2016",3,17]]}},"label":"page"},{"id":3339,"uris":["http://zotero.org/users/local/a8HRoHEw/items/SVKJUJSC"],"uri":["http://zotero.org/users/local/a8HRoHEw/items/SVKJUJSC"],"itemData":{"id":3339,"type":"article-journal","title":"Photocatalytic Degradation of Poly(Acrylamide-co-acrylic Acid)","container-title":"The Journal of Physical Chemistry B","page":"8928-8935","volume":"112","issue":"30","source":"ACS Publications","abstract":"Poly(acrylamide-co-acrylic acid) copolymers of different compositions were synthesized and characterized. The copolymers were statistical with a relatively high percentage of acrylamide units, as determined by 13C NMR. Reactivity ratios calculated by the Finemann−Ross and Kelen−Tudos methods showed that the copolymers were random with a reactivity ratio of rAM = 3.76 and rAA = 0.28. The photolytic and photocatalytic degradation of the copolymers and the homopolymers was conducted in the presence of combustion-synthesized nano anatase titania. The degradation of the copolymer in the presence of combustion-synthesized titania was significantly higher than that observed in the presence of commercial titania, Degussa P-25. The degradation was modeled by using continuous distribution kinetics by following the time evolution of molecular weight distribution. The degradation follows a two step mechanism, wherein the rapid first step comprises the scission of weak acrylic acid units along the chain which is followed by the breakage of relatively strong acrylamide units. The rate constants for the weak and strong links follow a linear trend with the percentage of acrylic acid and acrylamide in the copolymer, respectively. This linear variation can be correlated with a similar trend observed for the activation energies obtained for the pyrolytic degradation of the polymers.","URL":"https://doi.org/10.1021/jp801887t","DOI":"10.1021/jp801887t","ISSN":"1520-6106","note":"00024","journalAbbreviation":"J. Phys. Chem. B","author":[{"family":"Vinu","given":"R."},{"family":"Madras","given":"Giridhar"}],"issued":{"date-parts":[["2008",7,1]]},"accessed":{"date-parts":[["2020",10,5]]}},"label":"page"}],"schema":"https://github.com/citation-style-language/schema/raw/master/csl-citation.json"} </w:instrText>
      </w:r>
      <w:r w:rsidR="00722803">
        <w:fldChar w:fldCharType="separate"/>
      </w:r>
      <w:r w:rsidRPr="00A3089D">
        <w:rPr>
          <w:rFonts w:ascii="Calibri" w:hAnsi="Calibri"/>
        </w:rPr>
        <w:t>(Thomas et al., 2012; Vinu and Madras, 2008)</w:t>
      </w:r>
      <w:r w:rsidR="00722803">
        <w:fldChar w:fldCharType="end"/>
      </w:r>
      <w:r w:rsidR="00722803">
        <w:t xml:space="preserve">. </w:t>
      </w:r>
      <w:commentRangeStart w:id="141"/>
      <w:r w:rsidR="003B1A52">
        <w:t xml:space="preserve">Oxygen radical chemistry seems to be in agreement </w:t>
      </w:r>
      <w:commentRangeEnd w:id="141"/>
      <w:r w:rsidR="00F54D12">
        <w:rPr>
          <w:rStyle w:val="Merknadsreferanse"/>
        </w:rPr>
        <w:commentReference w:id="141"/>
      </w:r>
      <w:r w:rsidR="003B1A52">
        <w:t>with existing literature on</w:t>
      </w:r>
      <w:r w:rsidR="00F90B9A">
        <w:t xml:space="preserve"> commercial</w:t>
      </w:r>
      <w:r w:rsidR="003B1A52">
        <w:t xml:space="preserve"> EOR-polymers </w:t>
      </w:r>
      <w:r w:rsidR="003B1A52">
        <w:fldChar w:fldCharType="begin"/>
      </w:r>
      <w:r w:rsidR="003B1A52">
        <w:instrText xml:space="preserve"> ADDIN ZOTERO_ITEM CSL_CITATION {"citationID":"jvrsYVz8","properties":{"formattedCitation":"(Gaillard et al., 2010)","plainCitation":"(Gaillard et al., 2010)"},"citationItems":[{"id":1029,"uris":["http://zotero.org/users/local/a8HRoHEw/items/6MCWQ9IQ"],"uri":["http://zotero.org/users/local/a8HRoHEw/items/6MCWQ9IQ"],"itemData":{"id":1029,"type":"paper-conference","title":"Improved Oil Recovery Using Thermally And Chemically Protected Compositions Based On Co- And Ter-Polymers Containing Acrylamide","publisher":"Society of Petroleum Engineers","source":"www.onepetro.org","event":"SPE Improved Oil Recovery Symposium","abstract":"Abstract The change in properties of several anionic polyacrylamides that were used in various EOR projects around the world is discussed. Due to mechanical, radical and/or thermal degradations reported, the molecular weight, anionicity and viscosit","URL":"https://www.onepetro.org/conference-paper/SPE-129756-MS","DOI":"10.2118/129756-MS","ISBN":"978-1-55563-289-2","note":"00015","language":"english","author":[{"family":"Gaillard","given":"Nicolas"},{"family":"Sanders","given":"Dorothy Belinda"},{"family":"Favero","given":"Cedrick"}],"issued":{"date-parts":[["2010",1,1]]},"accessed":{"date-parts":[["2016",4,4]]}}}],"schema":"https://github.com/citation-style-language/schema/raw/master/csl-citation.json"} </w:instrText>
      </w:r>
      <w:r w:rsidR="003B1A52">
        <w:fldChar w:fldCharType="separate"/>
      </w:r>
      <w:r w:rsidR="003B1A52" w:rsidRPr="00B6287C">
        <w:rPr>
          <w:rFonts w:ascii="Calibri" w:hAnsi="Calibri"/>
        </w:rPr>
        <w:t>(Gaillard et al., 2010)</w:t>
      </w:r>
      <w:r w:rsidR="003B1A52">
        <w:fldChar w:fldCharType="end"/>
      </w:r>
      <w:r w:rsidR="003B1A52">
        <w:t xml:space="preserve">. </w:t>
      </w:r>
      <w:r w:rsidR="00722803">
        <w:t xml:space="preserve">The degree of hydrolysis also dictate solubility where initial precipitation </w:t>
      </w:r>
      <w:r w:rsidR="007C6E41">
        <w:t>is</w:t>
      </w:r>
      <w:r w:rsidR="00722803">
        <w:t xml:space="preserve"> </w:t>
      </w:r>
      <w:del w:id="142" w:author="Roald Kommedal" w:date="2020-12-08T09:34:00Z">
        <w:r w:rsidR="00722803" w:rsidDel="00F54D12">
          <w:delText>massive in</w:delText>
        </w:r>
      </w:del>
      <w:ins w:id="143" w:author="Roald Kommedal" w:date="2020-12-08T09:34:00Z">
        <w:r w:rsidR="00F54D12">
          <w:t>significant for</w:t>
        </w:r>
      </w:ins>
      <w:r w:rsidR="00722803">
        <w:t xml:space="preserve"> PAC 50 </w:t>
      </w:r>
      <w:proofErr w:type="spellStart"/>
      <w:r w:rsidR="00722803">
        <w:t>kDa</w:t>
      </w:r>
      <w:proofErr w:type="spellEnd"/>
      <w:r w:rsidR="00722803">
        <w:t xml:space="preserve"> and PAC 450 </w:t>
      </w:r>
      <w:proofErr w:type="spellStart"/>
      <w:r w:rsidR="00722803">
        <w:t>kDa</w:t>
      </w:r>
      <w:proofErr w:type="spellEnd"/>
      <w:r w:rsidR="00722803">
        <w:t>, both creating</w:t>
      </w:r>
      <w:del w:id="144" w:author="Roald Kommedal" w:date="2020-12-08T09:34:00Z">
        <w:r w:rsidR="00722803" w:rsidDel="00F54D12">
          <w:delText xml:space="preserve"> </w:delText>
        </w:r>
        <w:r w:rsidR="00D4108A" w:rsidDel="00F54D12">
          <w:delText>strongly</w:delText>
        </w:r>
      </w:del>
      <w:r w:rsidR="00D4108A">
        <w:t xml:space="preserve"> </w:t>
      </w:r>
      <w:ins w:id="145" w:author="Roald Kommedal" w:date="2020-12-08T09:34:00Z">
        <w:r w:rsidR="00F54D12">
          <w:t xml:space="preserve">high </w:t>
        </w:r>
      </w:ins>
      <w:r w:rsidR="00722803">
        <w:t>turbid</w:t>
      </w:r>
      <w:ins w:id="146" w:author="Roald Kommedal" w:date="2020-12-08T09:34:00Z">
        <w:r w:rsidR="00F54D12">
          <w:t>ity</w:t>
        </w:r>
      </w:ins>
      <w:r w:rsidR="00722803">
        <w:t xml:space="preserve"> solutions (</w:t>
      </w:r>
      <w:r w:rsidR="00AE666F">
        <w:rPr>
          <w:i/>
        </w:rPr>
        <w:t>p</w:t>
      </w:r>
      <w:r w:rsidR="00722803" w:rsidRPr="00AE666F">
        <w:rPr>
          <w:i/>
        </w:rPr>
        <w:t>ic. 1</w:t>
      </w:r>
      <w:r w:rsidR="00AE666F">
        <w:rPr>
          <w:i/>
        </w:rPr>
        <w:t>.a</w:t>
      </w:r>
      <w:r w:rsidR="00722803">
        <w:t xml:space="preserve">). HPAM 3070 200 </w:t>
      </w:r>
      <w:proofErr w:type="spellStart"/>
      <w:r w:rsidR="00722803">
        <w:t>kDa</w:t>
      </w:r>
      <w:proofErr w:type="spellEnd"/>
      <w:r w:rsidR="00722803">
        <w:t xml:space="preserve"> was less turbid and precipitation </w:t>
      </w:r>
      <w:r w:rsidR="00AE666F">
        <w:t>ostensibly</w:t>
      </w:r>
      <w:r w:rsidR="00722803">
        <w:t xml:space="preserve"> less severe</w:t>
      </w:r>
      <w:r w:rsidR="00F20B82">
        <w:t xml:space="preserve"> (</w:t>
      </w:r>
      <w:r w:rsidR="00F20B82" w:rsidRPr="00AE666F">
        <w:rPr>
          <w:i/>
        </w:rPr>
        <w:t>fig. 2</w:t>
      </w:r>
      <w:r w:rsidR="00F20B82">
        <w:rPr>
          <w:i/>
        </w:rPr>
        <w:t>.c</w:t>
      </w:r>
      <w:r w:rsidR="00F20B82">
        <w:t>)</w:t>
      </w:r>
      <w:r w:rsidR="00D4108A">
        <w:t xml:space="preserve">. </w:t>
      </w:r>
      <w:del w:id="147" w:author="Roald Kommedal" w:date="2020-12-08T09:35:00Z">
        <w:r w:rsidR="00D4108A" w:rsidDel="00F54D12">
          <w:delText xml:space="preserve">Turbidity </w:delText>
        </w:r>
      </w:del>
      <w:ins w:id="148" w:author="Roald Kommedal" w:date="2020-12-08T09:35:00Z">
        <w:r w:rsidR="00F54D12">
          <w:t xml:space="preserve">Test solutions </w:t>
        </w:r>
      </w:ins>
      <w:r w:rsidR="007C6E41">
        <w:t xml:space="preserve">eventually </w:t>
      </w:r>
      <w:r w:rsidR="00D4108A">
        <w:t xml:space="preserve">cleared and </w:t>
      </w:r>
      <w:commentRangeStart w:id="149"/>
      <w:r w:rsidR="00D4108A">
        <w:t xml:space="preserve">recovery </w:t>
      </w:r>
      <w:ins w:id="150" w:author="Roald Kommedal" w:date="2020-12-08T12:53:00Z">
        <w:r w:rsidR="002F2DD1">
          <w:t xml:space="preserve">of dissolved polymer </w:t>
        </w:r>
      </w:ins>
      <w:del w:id="151" w:author="Roald Kommedal" w:date="2020-12-08T12:54:00Z">
        <w:r w:rsidR="00671645" w:rsidDel="002F2DD1">
          <w:delText xml:space="preserve">demonstrably </w:delText>
        </w:r>
      </w:del>
      <w:r w:rsidR="00671645">
        <w:t>improv</w:t>
      </w:r>
      <w:r w:rsidR="00F20B82">
        <w:t>ed</w:t>
      </w:r>
      <w:commentRangeEnd w:id="149"/>
      <w:r w:rsidR="00F54D12">
        <w:rPr>
          <w:rStyle w:val="Merknadsreferanse"/>
        </w:rPr>
        <w:commentReference w:id="149"/>
      </w:r>
      <w:r w:rsidR="00F20B82">
        <w:t xml:space="preserve"> </w:t>
      </w:r>
      <w:r w:rsidR="00671645">
        <w:t>with depolymerization</w:t>
      </w:r>
      <w:ins w:id="152" w:author="Roald Kommedal" w:date="2020-12-08T12:55:00Z">
        <w:r w:rsidR="002F2DD1">
          <w:t>,</w:t>
        </w:r>
      </w:ins>
      <w:r w:rsidR="00671645">
        <w:t xml:space="preserve"> even though</w:t>
      </w:r>
      <w:r w:rsidR="00D4108A">
        <w:t xml:space="preserve"> </w:t>
      </w:r>
      <w:r w:rsidR="00671645">
        <w:t xml:space="preserve">PAC 2 </w:t>
      </w:r>
      <w:proofErr w:type="spellStart"/>
      <w:r w:rsidR="00671645">
        <w:t>kDa</w:t>
      </w:r>
      <w:proofErr w:type="spellEnd"/>
      <w:r w:rsidR="00671645">
        <w:t xml:space="preserve"> and PAC 50 had seemingly less recovery </w:t>
      </w:r>
      <w:r w:rsidR="007C6E41">
        <w:t xml:space="preserve">in the end, </w:t>
      </w:r>
      <w:r w:rsidR="00671645">
        <w:t xml:space="preserve">but this was rather </w:t>
      </w:r>
      <w:r w:rsidR="00D4108A">
        <w:t xml:space="preserve">due to </w:t>
      </w:r>
      <w:r w:rsidR="00D4108A" w:rsidRPr="00D4108A">
        <w:rPr>
          <w:i/>
        </w:rPr>
        <w:t>Mw</w:t>
      </w:r>
      <w:r w:rsidR="00D4108A">
        <w:t xml:space="preserve"> being below the separation threshold in SEC</w:t>
      </w:r>
      <w:r w:rsidR="00722803">
        <w:t>.</w:t>
      </w:r>
      <w:r w:rsidR="00C715E3">
        <w:t xml:space="preserve"> </w:t>
      </w:r>
      <w:r w:rsidR="00D4108A">
        <w:t xml:space="preserve">PAM 6 </w:t>
      </w:r>
      <w:proofErr w:type="spellStart"/>
      <w:r w:rsidR="00D4108A">
        <w:t>MD</w:t>
      </w:r>
      <w:r w:rsidR="001E4E3B">
        <w:t>a</w:t>
      </w:r>
      <w:proofErr w:type="spellEnd"/>
      <w:r w:rsidR="00D4108A">
        <w:t xml:space="preserve"> at 10 g L</w:t>
      </w:r>
      <w:r w:rsidR="00D4108A">
        <w:rPr>
          <w:vertAlign w:val="superscript"/>
        </w:rPr>
        <w:t>-1</w:t>
      </w:r>
      <w:r w:rsidR="00D4108A">
        <w:t xml:space="preserve"> also gave a turbid solution</w:t>
      </w:r>
      <w:r w:rsidR="00F20B82">
        <w:t>,</w:t>
      </w:r>
      <w:r w:rsidR="00F20B82" w:rsidRPr="00F20B82">
        <w:t xml:space="preserve"> </w:t>
      </w:r>
      <w:r w:rsidR="00F20B82">
        <w:t>but unlike the above,</w:t>
      </w:r>
      <w:r w:rsidR="00D4108A">
        <w:t xml:space="preserve"> recovery of polymer </w:t>
      </w:r>
      <w:r w:rsidR="00F20B82">
        <w:t xml:space="preserve">from seawater </w:t>
      </w:r>
      <w:r w:rsidR="00D4108A">
        <w:t xml:space="preserve">was as expected </w:t>
      </w:r>
      <w:r w:rsidR="00F20B82">
        <w:t>from the nominal concentrations</w:t>
      </w:r>
      <w:r w:rsidR="00D4108A">
        <w:t xml:space="preserve">. </w:t>
      </w:r>
      <w:r w:rsidR="00722803">
        <w:t>Slow dissolution kinetics</w:t>
      </w:r>
      <w:r w:rsidR="007C6E41">
        <w:t xml:space="preserve"> together with at times high viscosity</w:t>
      </w:r>
      <w:r w:rsidR="00722803">
        <w:t>, which is particularly important for high MW polymers, is probably to blame for</w:t>
      </w:r>
      <w:r w:rsidR="007C6E41">
        <w:t xml:space="preserve"> the variable recovery of</w:t>
      </w:r>
      <w:r w:rsidR="00C715E3">
        <w:t xml:space="preserve"> HPAM 6040 10 </w:t>
      </w:r>
      <w:proofErr w:type="spellStart"/>
      <w:r w:rsidR="00C715E3">
        <w:t>MDa</w:t>
      </w:r>
      <w:proofErr w:type="spellEnd"/>
      <w:r w:rsidR="00C715E3">
        <w:t xml:space="preserve"> and 7030 18 </w:t>
      </w:r>
      <w:proofErr w:type="spellStart"/>
      <w:r w:rsidR="00C715E3">
        <w:t>MDa</w:t>
      </w:r>
      <w:proofErr w:type="spellEnd"/>
      <w:r w:rsidR="00722803">
        <w:t xml:space="preserve"> considering that there was no mixing after </w:t>
      </w:r>
      <w:r w:rsidR="00C715E3">
        <w:t xml:space="preserve">the </w:t>
      </w:r>
      <w:r w:rsidR="00722803">
        <w:t xml:space="preserve">initial preparation </w:t>
      </w:r>
      <w:r w:rsidR="00722803">
        <w:fldChar w:fldCharType="begin"/>
      </w:r>
      <w:r w:rsidR="00722803">
        <w:instrText xml:space="preserve"> ADDIN ZOTERO_ITEM CSL_CITATION {"citationID":"boMvSWQJ","properties":{"formattedCitation":"(Miller-Chou and Koenig, 2003)","plainCitation":"(Miller-Chou and Koenig, 2003)"},"citationItems":[{"id":2645,"uris":["http://zotero.org/users/local/a8HRoHEw/items/5GG29X5U"],"uri":["http://zotero.org/users/local/a8HRoHEw/items/5GG29X5U"],"itemData":{"id":2645,"type":"article-journal","title":"A review of polymer dissolution","container-title":"Progress in Polymer Science","page":"1223-1270","volume":"28","issue":"8","source":"ScienceDirect","abstract":"Polymer dissolution in solvents is an important area of interest in polymer science and engineering because of its many applications in industry such as microlithography, membrane science, plastics recycling, and drug delivery. Unlike non-polymeric materials, polymers do not dissolve instantaneously, and the dissolution is controlled by either the disentanglement of the polymer chains or by the diffusion of the chains through a boundary layer adjacent to the polymer–solvent interface. This review provides a general overview of several aspects of the dissolution of amorphous polymers and is divided into four sections which highlight (1) experimentally observed dissolution phenomena and mechanisms reported to this date, (2) solubility behavior of polymers and their solvents, (3) models used to interpret and understand polymer dissolution, and (4) techniques used to characterize the dissolution process.","URL":"http://www.sciencedirect.com/science/article/pii/S0079670003000455","DOI":"10.1016/S0079-6700(03)00045-5","ISSN":"0079-6700","note":"00644","journalAbbreviation":"Progress in Polymer Science","author":[{"family":"Miller-Chou","given":"Beth A."},{"family":"Koenig","given":"Jack L."}],"issued":{"date-parts":[["2003",8,1]]},"accessed":{"date-parts":[["2018",10,29]]}}}],"schema":"https://github.com/citation-style-language/schema/raw/master/csl-citation.json"} </w:instrText>
      </w:r>
      <w:r w:rsidR="00722803">
        <w:fldChar w:fldCharType="separate"/>
      </w:r>
      <w:r w:rsidR="00722803" w:rsidRPr="00F766C3">
        <w:rPr>
          <w:rFonts w:ascii="Calibri" w:hAnsi="Calibri"/>
        </w:rPr>
        <w:t>(Miller-Chou and Koenig, 2003)</w:t>
      </w:r>
      <w:r w:rsidR="00722803">
        <w:fldChar w:fldCharType="end"/>
      </w:r>
      <w:r w:rsidR="00722803">
        <w:t xml:space="preserve">. </w:t>
      </w:r>
      <w:r w:rsidR="00D85C01">
        <w:t>Where recovery is low, t</w:t>
      </w:r>
      <w:r w:rsidR="002A5240">
        <w:t xml:space="preserve">he reported </w:t>
      </w:r>
      <w:r w:rsidR="00D4108A" w:rsidRPr="00BA4C58">
        <w:rPr>
          <w:i/>
        </w:rPr>
        <w:t>Mw</w:t>
      </w:r>
      <w:r w:rsidR="00D4108A">
        <w:t xml:space="preserve"> is biased </w:t>
      </w:r>
      <w:r w:rsidR="00722803">
        <w:t>and for this reason marked with an asterisk in</w:t>
      </w:r>
      <w:r w:rsidR="00722803" w:rsidRPr="002C4E7B">
        <w:rPr>
          <w:i/>
        </w:rPr>
        <w:t xml:space="preserve"> table 1</w:t>
      </w:r>
      <w:r w:rsidR="00722803">
        <w:t xml:space="preserve"> and excluded from post hoc analysis. </w:t>
      </w:r>
      <w:r w:rsidR="006A3D05">
        <w:t>On the other hand, the</w:t>
      </w:r>
      <w:r w:rsidR="00AE0FDC">
        <w:t>se</w:t>
      </w:r>
      <w:r w:rsidR="006A3D05">
        <w:t xml:space="preserve"> measurements indicate the </w:t>
      </w:r>
      <w:r w:rsidR="006A3D05" w:rsidRPr="006A3D05">
        <w:rPr>
          <w:i/>
        </w:rPr>
        <w:t>Mw</w:t>
      </w:r>
      <w:r w:rsidR="006A3D05">
        <w:rPr>
          <w:i/>
        </w:rPr>
        <w:t xml:space="preserve"> </w:t>
      </w:r>
      <w:r w:rsidR="006A3D05">
        <w:t>at which solubility</w:t>
      </w:r>
      <w:r w:rsidR="001E4E3B">
        <w:t xml:space="preserve"> decreases the most</w:t>
      </w:r>
      <w:r w:rsidR="006A3D05">
        <w:t xml:space="preserve">, which seems to be above roughly 20 </w:t>
      </w:r>
      <w:proofErr w:type="spellStart"/>
      <w:r w:rsidR="006A3D05">
        <w:t>kDa</w:t>
      </w:r>
      <w:proofErr w:type="spellEnd"/>
      <w:r w:rsidR="006A3D05">
        <w:t xml:space="preserve"> for</w:t>
      </w:r>
      <w:r w:rsidR="00722803">
        <w:t xml:space="preserve"> pure PAC and somewhat higher in HPAM 3070</w:t>
      </w:r>
      <w:r w:rsidR="001E4E3B">
        <w:t xml:space="preserve"> (See chromatograms in supplementary material)</w:t>
      </w:r>
      <w:r w:rsidR="00722803">
        <w:t>. Depolymeriza</w:t>
      </w:r>
      <w:r w:rsidR="001E4E3B">
        <w:t xml:space="preserve">tion was nevertheless confirmed, </w:t>
      </w:r>
      <w:r w:rsidR="00722803">
        <w:t>demonstrating that depolymerization can and does happen to polymer in a precipitated state, eventually resulting in re-dissolution even without mixing. In less hydrolyzed polymer, e.g. HPAM 6040</w:t>
      </w:r>
      <w:r w:rsidR="001E4E3B">
        <w:t xml:space="preserve"> 10 </w:t>
      </w:r>
      <w:proofErr w:type="spellStart"/>
      <w:r w:rsidR="001E4E3B">
        <w:t>MDa</w:t>
      </w:r>
      <w:proofErr w:type="spellEnd"/>
      <w:r w:rsidR="00722803">
        <w:t xml:space="preserve">, low initial recovery </w:t>
      </w:r>
      <w:r w:rsidR="001E4E3B">
        <w:t>was</w:t>
      </w:r>
      <w:r w:rsidR="00722803">
        <w:t xml:space="preserve"> unproblematic since </w:t>
      </w:r>
      <w:r w:rsidR="00722803">
        <w:lastRenderedPageBreak/>
        <w:t>the chromatograms appear</w:t>
      </w:r>
      <w:r w:rsidR="00F20B82">
        <w:t xml:space="preserve"> rather</w:t>
      </w:r>
      <w:r w:rsidR="00722803">
        <w:t xml:space="preserve"> unchanged between polymer recovered from seawater and stock solutions. </w:t>
      </w:r>
      <w:r w:rsidR="00D85C01">
        <w:t>In the end, ultimate recovery of polymer was high altogether (</w:t>
      </w:r>
      <w:r w:rsidR="00D85C01" w:rsidRPr="00AE666F">
        <w:rPr>
          <w:i/>
        </w:rPr>
        <w:t>fig. 2</w:t>
      </w:r>
      <w:r w:rsidR="00D85C01">
        <w:rPr>
          <w:i/>
        </w:rPr>
        <w:t>.c</w:t>
      </w:r>
      <w:r w:rsidR="00D85C01">
        <w:t xml:space="preserve">). </w:t>
      </w:r>
      <w:r w:rsidR="002C4E7B">
        <w:t>As laid out in the second part of this paper</w:t>
      </w:r>
      <w:r w:rsidR="001E4E3B">
        <w:t>, these data</w:t>
      </w:r>
      <w:r w:rsidR="00722803">
        <w:t xml:space="preserve"> permit </w:t>
      </w:r>
      <w:r w:rsidR="002C4E7B">
        <w:t xml:space="preserve">estimation of depolymerization rates and </w:t>
      </w:r>
      <w:r w:rsidR="00722803">
        <w:t xml:space="preserve">prediction of environmental lifetime as a function of initial </w:t>
      </w:r>
      <w:r w:rsidR="00722803" w:rsidRPr="00C15990">
        <w:rPr>
          <w:i/>
        </w:rPr>
        <w:t>Mw</w:t>
      </w:r>
      <w:r w:rsidR="00722803">
        <w:t xml:space="preserve">, </w:t>
      </w:r>
      <w:r w:rsidR="002C4E7B">
        <w:t xml:space="preserve">concentration, </w:t>
      </w:r>
      <w:r w:rsidR="00722803">
        <w:t>and type of polymer.</w:t>
      </w:r>
      <w:r w:rsidR="002C4E7B">
        <w:t xml:space="preserve"> L</w:t>
      </w:r>
      <w:r w:rsidR="00722803">
        <w:t>ifetime correspond</w:t>
      </w:r>
      <w:r w:rsidR="002C4E7B">
        <w:t xml:space="preserve">ing </w:t>
      </w:r>
      <w:r w:rsidR="00722803">
        <w:t xml:space="preserve">to the number of days needed to degrade the polymer to a point where biodegradation becomes feasible, i.e. 0.7 </w:t>
      </w:r>
      <w:proofErr w:type="spellStart"/>
      <w:r w:rsidR="00722803">
        <w:t>kDa</w:t>
      </w:r>
      <w:proofErr w:type="spellEnd"/>
      <w:r w:rsidR="00722803">
        <w:t xml:space="preserve"> (</w:t>
      </w:r>
      <w:r w:rsidR="00722803" w:rsidRPr="007D2290">
        <w:rPr>
          <w:i/>
        </w:rPr>
        <w:t>Mw</w:t>
      </w:r>
      <w:r w:rsidR="00722803" w:rsidRPr="007D2290">
        <w:t>)</w:t>
      </w:r>
      <w:r w:rsidR="00722803">
        <w:t xml:space="preserve"> </w:t>
      </w:r>
      <w:r w:rsidR="00722803">
        <w:fldChar w:fldCharType="begin"/>
      </w:r>
      <w:r w:rsidR="00722803">
        <w:instrText xml:space="preserve"> ADDIN ZOTERO_ITEM CSL_CITATION {"citationID":"n2W0LbRs","properties":{"formattedCitation":"{\\rtf (El-Mamouni et al., 2002; Nyyss\\uc0\\u246{}l\\uc0\\u228{} and Ahlgren, 2019; Wennberg and Petersen, 2017)}","plainCitation":"(El-Mamouni et al., 2002; Nyyssölä and Ahlgren, 2019; Wennberg and Petersen, 2017)"},"citationItems":[{"id":830,"uris":["http://zotero.org/users/local/a8HRoHEw/items/E9759KWD"],"uri":["http://zotero.org/users/local/a8HRoHEw/items/E9759KWD"],"itemData":{"id":830,"type":"article-journal","title":"Combining photolysis and bioprocesses for mineralization of high molecular weight polyacrylamides","container-title":"Biodegradation","page":"221-227","volume":"13","issue":"4","note":"00055","author":[{"family":"El-Mamouni","given":"Rachid"},{"family":"Frigon","given":"Jean-Claude"},{"family":"Hawari","given":"Jalal"},{"family":"Marroni","given":"Dennis"},{"family":"Guiot","given":"Serge R."}],"issued":{"date-parts":[["2002"]]}},"label":"page"},{"id":2769,"uris":["http://zotero.org/users/local/a8HRoHEw/items/DR7ADIR2"],"uri":["http://zotero.org/users/local/a8HRoHEw/items/DR7ADIR2"],"itemData":{"id":2769,"type":"article-journal","title":"Microbial degradation of polyacrylamide and the deamination product polyacrylate","container-title":"International Biodeterioration &amp; Biodegradation","page":"24-33","volume":"139","source":"Crossref","URL":"https://linkinghub.elsevier.com/retrieve/pii/S0964830518312617","DOI":"10.1016/j.ibiod.2019.02.005","ISSN":"09648305","note":"00000","language":"en","author":[{"family":"Nyyssölä","given":"Antti"},{"family":"Ahlgren","given":"Jonni"}],"issued":{"date-parts":[["2019",4]]},"accessed":{"date-parts":[["2019",4,2]]}},"label":"page"},{"id":2560,"uris":["http://zotero.org/users/local/a8HRoHEw/items/MDWVXRKW"],"uri":["http://zotero.org/users/local/a8HRoHEw/items/MDWVXRKW"],"itemData":{"id":2560,"type":"report","title":"Biodegradation of selected offshore chemicals","publisher":"Norwegian Environment Agency","source":"Google Scholar","note":"00000","number":"M-911","author":[{"family":"Wennberg","given":"Aina C."},{"family":"Petersen","given":"Karina"}],"issued":{"date-parts":[["2017"]]}},"label":"page"}],"schema":"https://github.com/citation-style-language/schema/raw/master/csl-citation.json"} </w:instrText>
      </w:r>
      <w:r w:rsidR="00722803">
        <w:fldChar w:fldCharType="separate"/>
      </w:r>
      <w:r w:rsidR="00722803" w:rsidRPr="002D4173">
        <w:rPr>
          <w:rFonts w:ascii="Calibri" w:hAnsi="Calibri" w:cs="Times New Roman"/>
          <w:szCs w:val="24"/>
        </w:rPr>
        <w:t>(El-</w:t>
      </w:r>
      <w:proofErr w:type="spellStart"/>
      <w:r w:rsidR="00722803" w:rsidRPr="002D4173">
        <w:rPr>
          <w:rFonts w:ascii="Calibri" w:hAnsi="Calibri" w:cs="Times New Roman"/>
          <w:szCs w:val="24"/>
        </w:rPr>
        <w:t>Mamouni</w:t>
      </w:r>
      <w:proofErr w:type="spellEnd"/>
      <w:r w:rsidR="00722803" w:rsidRPr="002D4173">
        <w:rPr>
          <w:rFonts w:ascii="Calibri" w:hAnsi="Calibri" w:cs="Times New Roman"/>
          <w:szCs w:val="24"/>
        </w:rPr>
        <w:t xml:space="preserve"> et al., 2002; Nyyssölä and Ahlgren, 2019; Wennberg and Petersen, 2017)</w:t>
      </w:r>
      <w:r w:rsidR="00722803">
        <w:fldChar w:fldCharType="end"/>
      </w:r>
      <w:r w:rsidR="00A020D3">
        <w:t xml:space="preserve">. Estimated depolymerization rates and corresponding lifetimes for experimental conditions are shown in </w:t>
      </w:r>
      <w:r w:rsidR="00A020D3" w:rsidRPr="00A020D3">
        <w:rPr>
          <w:i/>
        </w:rPr>
        <w:t>table 1</w:t>
      </w:r>
      <w:r w:rsidR="00A020D3">
        <w:t xml:space="preserve">. </w:t>
      </w:r>
    </w:p>
    <w:p w14:paraId="57D3F6BA" w14:textId="77777777" w:rsidR="00667DF1" w:rsidRPr="00722803" w:rsidRDefault="00667DF1" w:rsidP="00667DF1">
      <w:pPr>
        <w:pStyle w:val="Bildetekst"/>
        <w:keepNext/>
        <w:rPr>
          <w:color w:val="auto"/>
        </w:rPr>
      </w:pPr>
      <w:r w:rsidRPr="00CE357C">
        <w:rPr>
          <w:color w:val="auto"/>
        </w:rPr>
        <w:t xml:space="preserve">Table </w:t>
      </w:r>
      <w:r w:rsidRPr="00CE357C">
        <w:rPr>
          <w:color w:val="auto"/>
        </w:rPr>
        <w:fldChar w:fldCharType="begin"/>
      </w:r>
      <w:r w:rsidRPr="00CE357C">
        <w:rPr>
          <w:color w:val="auto"/>
        </w:rPr>
        <w:instrText xml:space="preserve"> SEQ Table \* ARABIC </w:instrText>
      </w:r>
      <w:r w:rsidRPr="00CE357C">
        <w:rPr>
          <w:color w:val="auto"/>
        </w:rPr>
        <w:fldChar w:fldCharType="separate"/>
      </w:r>
      <w:r>
        <w:rPr>
          <w:noProof/>
          <w:color w:val="auto"/>
        </w:rPr>
        <w:t>1</w:t>
      </w:r>
      <w:r w:rsidRPr="00CE357C">
        <w:rPr>
          <w:color w:val="auto"/>
        </w:rPr>
        <w:fldChar w:fldCharType="end"/>
      </w:r>
      <w:r w:rsidRPr="00CE357C">
        <w:rPr>
          <w:color w:val="auto"/>
        </w:rPr>
        <w:t xml:space="preserve"> </w:t>
      </w:r>
      <w:r>
        <w:rPr>
          <w:color w:val="auto"/>
        </w:rPr>
        <w:t>Characterization</w:t>
      </w:r>
      <w:r w:rsidRPr="00CE357C">
        <w:rPr>
          <w:color w:val="auto"/>
        </w:rPr>
        <w:t xml:space="preserve"> summary table</w:t>
      </w:r>
      <w:r w:rsidR="003A3695">
        <w:rPr>
          <w:color w:val="auto"/>
        </w:rPr>
        <w:t xml:space="preserve">. </w:t>
      </w:r>
      <w:r w:rsidR="00EA70EB">
        <w:rPr>
          <w:color w:val="auto"/>
        </w:rPr>
        <w:t>C</w:t>
      </w:r>
      <w:r w:rsidR="003A3695">
        <w:rPr>
          <w:color w:val="auto"/>
        </w:rPr>
        <w:t>oncentration specific depolymerization rate</w:t>
      </w:r>
      <w:r w:rsidR="00F15350">
        <w:rPr>
          <w:color w:val="auto"/>
        </w:rPr>
        <w:t>s</w:t>
      </w:r>
      <w:r w:rsidR="003A3695">
        <w:rPr>
          <w:color w:val="auto"/>
        </w:rPr>
        <w:t xml:space="preserve"> </w:t>
      </w:r>
      <w:proofErr w:type="spellStart"/>
      <w:r w:rsidR="00CD59BB">
        <w:rPr>
          <w:color w:val="auto"/>
        </w:rPr>
        <w:t>R</w:t>
      </w:r>
      <w:r w:rsidR="00CD59BB" w:rsidRPr="00CD59BB">
        <w:rPr>
          <w:color w:val="auto"/>
          <w:vertAlign w:val="subscript"/>
        </w:rPr>
        <w:t>c</w:t>
      </w:r>
      <w:proofErr w:type="spellEnd"/>
      <w:r w:rsidR="00EA70EB">
        <w:rPr>
          <w:color w:val="auto"/>
        </w:rPr>
        <w:t xml:space="preserve"> [</w:t>
      </w:r>
      <w:proofErr w:type="spellStart"/>
      <w:r w:rsidR="00EA70EB">
        <w:rPr>
          <w:color w:val="auto"/>
        </w:rPr>
        <w:t>nM</w:t>
      </w:r>
      <w:proofErr w:type="spellEnd"/>
      <w:r w:rsidR="00EA70EB">
        <w:rPr>
          <w:color w:val="auto"/>
        </w:rPr>
        <w:t xml:space="preserve"> day</w:t>
      </w:r>
      <w:r w:rsidR="00EA70EB">
        <w:rPr>
          <w:color w:val="auto"/>
          <w:vertAlign w:val="superscript"/>
        </w:rPr>
        <w:t>-1</w:t>
      </w:r>
      <w:r w:rsidR="00EA70EB">
        <w:rPr>
          <w:color w:val="auto"/>
        </w:rPr>
        <w:t>]</w:t>
      </w:r>
      <w:r w:rsidR="00566338">
        <w:rPr>
          <w:color w:val="auto"/>
        </w:rPr>
        <w:t>, normalized depolymerization rates R</w:t>
      </w:r>
      <w:r w:rsidR="00566338">
        <w:rPr>
          <w:color w:val="auto"/>
          <w:vertAlign w:val="subscript"/>
        </w:rPr>
        <w:t>0</w:t>
      </w:r>
      <w:r w:rsidR="00566338">
        <w:rPr>
          <w:color w:val="auto"/>
        </w:rPr>
        <w:t xml:space="preserve"> </w:t>
      </w:r>
      <w:r w:rsidR="00EA70EB">
        <w:rPr>
          <w:color w:val="auto"/>
        </w:rPr>
        <w:t>[</w:t>
      </w:r>
      <w:proofErr w:type="spellStart"/>
      <w:r w:rsidR="00EA70EB">
        <w:rPr>
          <w:color w:val="auto"/>
        </w:rPr>
        <w:t>nM</w:t>
      </w:r>
      <w:proofErr w:type="spellEnd"/>
      <w:r w:rsidR="00EA70EB">
        <w:rPr>
          <w:color w:val="auto"/>
        </w:rPr>
        <w:t xml:space="preserve"> day</w:t>
      </w:r>
      <w:r w:rsidR="00EA70EB">
        <w:rPr>
          <w:color w:val="auto"/>
          <w:vertAlign w:val="superscript"/>
        </w:rPr>
        <w:t>-1</w:t>
      </w:r>
      <w:r w:rsidR="00EA70EB">
        <w:rPr>
          <w:color w:val="auto"/>
        </w:rPr>
        <w:t xml:space="preserve"> @ 1 g L</w:t>
      </w:r>
      <w:r w:rsidR="00EA70EB">
        <w:rPr>
          <w:color w:val="auto"/>
          <w:vertAlign w:val="superscript"/>
        </w:rPr>
        <w:t>-1</w:t>
      </w:r>
      <w:r w:rsidR="00EA70EB">
        <w:rPr>
          <w:color w:val="auto"/>
        </w:rPr>
        <w:t>]</w:t>
      </w:r>
      <w:r w:rsidR="00566338">
        <w:rPr>
          <w:color w:val="auto"/>
        </w:rPr>
        <w:t>,</w:t>
      </w:r>
      <w:r w:rsidR="00CD59BB" w:rsidRPr="00CD59BB">
        <w:rPr>
          <w:color w:val="auto"/>
        </w:rPr>
        <w:t xml:space="preserve"> </w:t>
      </w:r>
      <w:r w:rsidR="003A3695">
        <w:rPr>
          <w:color w:val="auto"/>
        </w:rPr>
        <w:t>and lifetime</w:t>
      </w:r>
      <w:r w:rsidR="00F15350">
        <w:rPr>
          <w:color w:val="auto"/>
        </w:rPr>
        <w:t>s</w:t>
      </w:r>
      <w:r w:rsidR="003A3695">
        <w:rPr>
          <w:color w:val="auto"/>
        </w:rPr>
        <w:t xml:space="preserve"> </w:t>
      </w:r>
      <w:r w:rsidR="00EA70EB">
        <w:rPr>
          <w:color w:val="auto"/>
        </w:rPr>
        <w:t xml:space="preserve">[days to </w:t>
      </w:r>
      <w:r w:rsidR="001762B1">
        <w:rPr>
          <w:color w:val="auto"/>
        </w:rPr>
        <w:t xml:space="preserve">Mw = </w:t>
      </w:r>
      <w:r w:rsidR="00EA70EB">
        <w:rPr>
          <w:color w:val="auto"/>
        </w:rPr>
        <w:t xml:space="preserve">0.7 </w:t>
      </w:r>
      <w:proofErr w:type="spellStart"/>
      <w:r w:rsidR="00EA70EB">
        <w:rPr>
          <w:color w:val="auto"/>
        </w:rPr>
        <w:t>kDa</w:t>
      </w:r>
      <w:proofErr w:type="spellEnd"/>
      <w:r w:rsidR="00EA70EB">
        <w:rPr>
          <w:color w:val="auto"/>
        </w:rPr>
        <w:t xml:space="preserve">] </w:t>
      </w:r>
      <w:r w:rsidR="00F15350">
        <w:rPr>
          <w:color w:val="auto"/>
        </w:rPr>
        <w:t xml:space="preserve">are </w:t>
      </w:r>
      <w:r w:rsidR="001762B1">
        <w:rPr>
          <w:color w:val="auto"/>
        </w:rPr>
        <w:t xml:space="preserve">estimated </w:t>
      </w:r>
      <w:r w:rsidR="003A3695">
        <w:rPr>
          <w:color w:val="auto"/>
        </w:rPr>
        <w:t>from</w:t>
      </w:r>
      <w:r w:rsidR="00CD59BB" w:rsidRPr="00CD59BB">
        <w:rPr>
          <w:color w:val="auto"/>
        </w:rPr>
        <w:t xml:space="preserve"> Mw</w:t>
      </w:r>
      <w:r w:rsidR="00566338">
        <w:rPr>
          <w:color w:val="auto"/>
          <w:vertAlign w:val="subscript"/>
        </w:rPr>
        <w:t>0</w:t>
      </w:r>
      <w:r w:rsidR="00566338">
        <w:rPr>
          <w:color w:val="auto"/>
        </w:rPr>
        <w:t xml:space="preserve"> </w:t>
      </w:r>
      <w:r w:rsidR="00EA70EB">
        <w:rPr>
          <w:color w:val="auto"/>
        </w:rPr>
        <w:t>[</w:t>
      </w:r>
      <w:proofErr w:type="spellStart"/>
      <w:r w:rsidR="00EA70EB">
        <w:rPr>
          <w:color w:val="auto"/>
        </w:rPr>
        <w:t>kDa</w:t>
      </w:r>
      <w:proofErr w:type="spellEnd"/>
      <w:r w:rsidR="00EA70EB">
        <w:rPr>
          <w:color w:val="auto"/>
        </w:rPr>
        <w:t xml:space="preserve">] </w:t>
      </w:r>
      <w:r w:rsidR="00566338">
        <w:rPr>
          <w:color w:val="auto"/>
        </w:rPr>
        <w:t>and C</w:t>
      </w:r>
      <w:r w:rsidR="00EA70EB">
        <w:rPr>
          <w:color w:val="auto"/>
        </w:rPr>
        <w:t xml:space="preserve"> [mg L</w:t>
      </w:r>
      <w:r w:rsidR="00EA70EB">
        <w:rPr>
          <w:color w:val="auto"/>
          <w:vertAlign w:val="superscript"/>
        </w:rPr>
        <w:t>-1</w:t>
      </w:r>
      <w:r w:rsidR="00EA70EB">
        <w:rPr>
          <w:color w:val="auto"/>
        </w:rPr>
        <w:t>]</w:t>
      </w:r>
      <w:r w:rsidR="00566338">
        <w:rPr>
          <w:color w:val="auto"/>
          <w:vertAlign w:val="subscript"/>
        </w:rPr>
        <w:t xml:space="preserve"> </w:t>
      </w:r>
      <w:r w:rsidR="00566338">
        <w:rPr>
          <w:color w:val="auto"/>
        </w:rPr>
        <w:t>using equations 6, 7, and 9 respectively.</w:t>
      </w:r>
      <w:r w:rsidR="00EA70EB">
        <w:rPr>
          <w:color w:val="auto"/>
        </w:rPr>
        <w:t xml:space="preserve"> Resulting v</w:t>
      </w:r>
      <w:r w:rsidR="00566338">
        <w:rPr>
          <w:color w:val="auto"/>
        </w:rPr>
        <w:t xml:space="preserve">alues </w:t>
      </w:r>
      <w:r w:rsidR="00EA70EB">
        <w:rPr>
          <w:color w:val="auto"/>
        </w:rPr>
        <w:t>vary</w:t>
      </w:r>
      <w:r w:rsidR="003247E9">
        <w:rPr>
          <w:color w:val="auto"/>
        </w:rPr>
        <w:t xml:space="preserve"> in a linear dependent fashion </w:t>
      </w:r>
      <w:r w:rsidR="00EA70EB">
        <w:rPr>
          <w:color w:val="auto"/>
        </w:rPr>
        <w:t>on which</w:t>
      </w:r>
      <w:r w:rsidR="00566338">
        <w:rPr>
          <w:color w:val="auto"/>
        </w:rPr>
        <w:t xml:space="preserve"> measurement</w:t>
      </w:r>
      <w:r w:rsidR="001762B1">
        <w:rPr>
          <w:color w:val="auto"/>
        </w:rPr>
        <w:t>s are used</w:t>
      </w:r>
      <w:r w:rsidR="00EA70EB">
        <w:rPr>
          <w:color w:val="auto"/>
        </w:rPr>
        <w:t>.</w:t>
      </w:r>
    </w:p>
    <w:tbl>
      <w:tblPr>
        <w:tblStyle w:val="Vanligtabell5"/>
        <w:tblW w:w="5000" w:type="pct"/>
        <w:tblLayout w:type="fixed"/>
        <w:tblCellMar>
          <w:left w:w="57" w:type="dxa"/>
          <w:right w:w="0" w:type="dxa"/>
        </w:tblCellMar>
        <w:tblLook w:val="04A0" w:firstRow="1" w:lastRow="0" w:firstColumn="1" w:lastColumn="0" w:noHBand="0" w:noVBand="1"/>
      </w:tblPr>
      <w:tblGrid>
        <w:gridCol w:w="2442"/>
        <w:gridCol w:w="506"/>
        <w:gridCol w:w="506"/>
        <w:gridCol w:w="506"/>
        <w:gridCol w:w="6"/>
        <w:gridCol w:w="499"/>
        <w:gridCol w:w="510"/>
        <w:gridCol w:w="530"/>
        <w:gridCol w:w="510"/>
        <w:gridCol w:w="510"/>
        <w:gridCol w:w="508"/>
        <w:gridCol w:w="515"/>
        <w:gridCol w:w="510"/>
        <w:gridCol w:w="510"/>
        <w:gridCol w:w="504"/>
      </w:tblGrid>
      <w:tr w:rsidR="006C4CC7" w:rsidRPr="00F967E4" w14:paraId="3ADC28A8" w14:textId="77777777" w:rsidTr="00FF482C">
        <w:trPr>
          <w:cnfStyle w:val="100000000000" w:firstRow="1" w:lastRow="0" w:firstColumn="0" w:lastColumn="0" w:oddVBand="0" w:evenVBand="0" w:oddHBand="0" w:evenHBand="0" w:firstRowFirstColumn="0" w:firstRowLastColumn="0" w:lastRowFirstColumn="0" w:lastRowLastColumn="0"/>
          <w:cantSplit/>
          <w:trHeight w:val="561"/>
        </w:trPr>
        <w:tc>
          <w:tcPr>
            <w:cnfStyle w:val="001000000100" w:firstRow="0" w:lastRow="0" w:firstColumn="1" w:lastColumn="0" w:oddVBand="0" w:evenVBand="0" w:oddHBand="0" w:evenHBand="0" w:firstRowFirstColumn="1" w:firstRowLastColumn="0" w:lastRowFirstColumn="0" w:lastRowLastColumn="0"/>
            <w:tcW w:w="1346" w:type="pct"/>
            <w:vMerge w:val="restart"/>
            <w:vAlign w:val="center"/>
            <w:hideMark/>
          </w:tcPr>
          <w:p w14:paraId="79AD2D5C" w14:textId="77777777" w:rsidR="006C4CC7" w:rsidRPr="00A9602D" w:rsidRDefault="006C4CC7" w:rsidP="00C67580">
            <w:pPr>
              <w:jc w:val="center"/>
              <w:rPr>
                <w:rFonts w:ascii="Calibri" w:eastAsia="Times New Roman" w:hAnsi="Calibri" w:cs="Times New Roman"/>
                <w:b/>
                <w:i w:val="0"/>
                <w:color w:val="000000"/>
                <w:sz w:val="16"/>
                <w:szCs w:val="16"/>
              </w:rPr>
            </w:pPr>
            <w:r w:rsidRPr="00A9602D">
              <w:rPr>
                <w:rFonts w:ascii="Calibri" w:eastAsia="Times New Roman" w:hAnsi="Calibri" w:cs="Times New Roman"/>
                <w:b/>
                <w:i w:val="0"/>
                <w:color w:val="000000"/>
                <w:sz w:val="20"/>
                <w:szCs w:val="16"/>
              </w:rPr>
              <w:t>Experiment</w:t>
            </w:r>
            <w:r w:rsidRPr="00A9602D">
              <w:rPr>
                <w:rFonts w:ascii="Calibri" w:eastAsia="Times New Roman" w:hAnsi="Calibri" w:cs="Times New Roman"/>
                <w:b/>
                <w:i w:val="0"/>
                <w:color w:val="000000"/>
                <w:sz w:val="16"/>
                <w:szCs w:val="16"/>
              </w:rPr>
              <w:t xml:space="preserve"> </w:t>
            </w:r>
          </w:p>
          <w:p w14:paraId="03B222EE" w14:textId="77777777" w:rsidR="006C4CC7" w:rsidRDefault="006C4CC7" w:rsidP="00C67580">
            <w:pPr>
              <w:jc w:val="center"/>
              <w:rPr>
                <w:rFonts w:ascii="Calibri" w:eastAsia="Times New Roman" w:hAnsi="Calibri" w:cs="Times New Roman"/>
                <w:i w:val="0"/>
                <w:color w:val="000000"/>
                <w:sz w:val="18"/>
                <w:szCs w:val="16"/>
              </w:rPr>
            </w:pPr>
            <w:r w:rsidRPr="006B632E">
              <w:rPr>
                <w:rFonts w:ascii="Calibri" w:eastAsia="Times New Roman" w:hAnsi="Calibri" w:cs="Times New Roman"/>
                <w:i w:val="0"/>
                <w:color w:val="000000"/>
                <w:sz w:val="16"/>
                <w:szCs w:val="16"/>
              </w:rPr>
              <w:t>Sample</w:t>
            </w:r>
            <w:r w:rsidRPr="006B632E">
              <w:rPr>
                <w:rFonts w:ascii="Calibri" w:eastAsia="Times New Roman" w:hAnsi="Calibri" w:cs="Times New Roman"/>
                <w:i w:val="0"/>
                <w:color w:val="000000"/>
                <w:sz w:val="18"/>
                <w:szCs w:val="16"/>
              </w:rPr>
              <w:t xml:space="preserve"> </w:t>
            </w:r>
          </w:p>
          <w:p w14:paraId="63F2A55A" w14:textId="77777777" w:rsidR="001B6B30" w:rsidRPr="001B6B30" w:rsidRDefault="001B6B30" w:rsidP="001B6B30">
            <w:pPr>
              <w:jc w:val="center"/>
              <w:rPr>
                <w:rFonts w:ascii="Calibri" w:eastAsia="Times New Roman" w:hAnsi="Calibri" w:cs="Times New Roman"/>
                <w:i w:val="0"/>
                <w:color w:val="000000"/>
                <w:sz w:val="18"/>
                <w:szCs w:val="16"/>
                <w:vertAlign w:val="superscript"/>
              </w:rPr>
            </w:pPr>
            <w:r w:rsidRPr="001B6B30">
              <w:rPr>
                <w:rFonts w:ascii="Calibri" w:eastAsia="Times New Roman" w:hAnsi="Calibri" w:cs="Times New Roman"/>
                <w:i w:val="0"/>
                <w:color w:val="000000"/>
                <w:sz w:val="18"/>
                <w:szCs w:val="16"/>
                <w:vertAlign w:val="superscript"/>
              </w:rPr>
              <w:t>Nominal MW</w:t>
            </w:r>
          </w:p>
        </w:tc>
        <w:tc>
          <w:tcPr>
            <w:tcW w:w="840" w:type="pct"/>
            <w:gridSpan w:val="4"/>
            <w:tcBorders>
              <w:bottom w:val="none" w:sz="0" w:space="0" w:color="auto"/>
            </w:tcBorders>
            <w:vAlign w:val="center"/>
          </w:tcPr>
          <w:p w14:paraId="6EBE63EE" w14:textId="77777777" w:rsidR="006C4CC7" w:rsidRPr="005B09CC" w:rsidRDefault="006C4CC7" w:rsidP="005B09C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i w:val="0"/>
                <w:color w:val="000000"/>
                <w:sz w:val="18"/>
                <w:szCs w:val="16"/>
              </w:rPr>
            </w:pPr>
            <w:r w:rsidRPr="005B09CC">
              <w:rPr>
                <w:rFonts w:ascii="Calibri" w:eastAsia="Times New Roman" w:hAnsi="Calibri" w:cs="Times New Roman"/>
                <w:b/>
                <w:i w:val="0"/>
                <w:color w:val="000000"/>
                <w:sz w:val="18"/>
                <w:szCs w:val="16"/>
              </w:rPr>
              <w:t xml:space="preserve">Polymer concentration </w:t>
            </w:r>
          </w:p>
          <w:p w14:paraId="190C936E" w14:textId="77777777" w:rsidR="006C4CC7" w:rsidRPr="00A9602D" w:rsidRDefault="006C4CC7" w:rsidP="005B09C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18"/>
                <w:szCs w:val="16"/>
              </w:rPr>
            </w:pPr>
            <w:r w:rsidRPr="005B09CC">
              <w:rPr>
                <w:rFonts w:ascii="Calibri" w:eastAsia="Times New Roman" w:hAnsi="Calibri" w:cs="Times New Roman"/>
                <w:b/>
                <w:i w:val="0"/>
                <w:color w:val="000000"/>
                <w:sz w:val="18"/>
                <w:szCs w:val="16"/>
              </w:rPr>
              <w:t>[mg L</w:t>
            </w:r>
            <w:r w:rsidRPr="005B09CC">
              <w:rPr>
                <w:rFonts w:ascii="Calibri" w:eastAsia="Times New Roman" w:hAnsi="Calibri" w:cs="Times New Roman"/>
                <w:b/>
                <w:i w:val="0"/>
                <w:color w:val="000000"/>
                <w:sz w:val="18"/>
                <w:szCs w:val="16"/>
                <w:vertAlign w:val="superscript"/>
              </w:rPr>
              <w:t>-1</w:t>
            </w:r>
            <w:r w:rsidRPr="005B09CC">
              <w:rPr>
                <w:rFonts w:ascii="Calibri" w:eastAsia="Times New Roman" w:hAnsi="Calibri" w:cs="Times New Roman"/>
                <w:b/>
                <w:i w:val="0"/>
                <w:color w:val="000000"/>
                <w:sz w:val="18"/>
                <w:szCs w:val="16"/>
              </w:rPr>
              <w:t>]</w:t>
            </w:r>
          </w:p>
        </w:tc>
        <w:tc>
          <w:tcPr>
            <w:tcW w:w="1974" w:type="pct"/>
            <w:gridSpan w:val="7"/>
            <w:tcBorders>
              <w:bottom w:val="none" w:sz="0" w:space="0" w:color="auto"/>
            </w:tcBorders>
            <w:vAlign w:val="center"/>
          </w:tcPr>
          <w:p w14:paraId="1280A114" w14:textId="77777777" w:rsidR="006C4CC7" w:rsidRDefault="006C4CC7" w:rsidP="00C6758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i w:val="0"/>
                <w:color w:val="000000"/>
                <w:sz w:val="18"/>
                <w:szCs w:val="16"/>
              </w:rPr>
            </w:pPr>
            <w:r w:rsidRPr="00A9602D">
              <w:rPr>
                <w:rFonts w:ascii="Calibri" w:eastAsia="Times New Roman" w:hAnsi="Calibri" w:cs="Times New Roman"/>
                <w:b/>
                <w:color w:val="000000"/>
                <w:sz w:val="18"/>
                <w:szCs w:val="16"/>
              </w:rPr>
              <w:t>Mw</w:t>
            </w:r>
            <w:r w:rsidRPr="00A9602D">
              <w:rPr>
                <w:rFonts w:ascii="Calibri" w:eastAsia="Times New Roman" w:hAnsi="Calibri" w:cs="Times New Roman"/>
                <w:b/>
                <w:i w:val="0"/>
                <w:color w:val="000000"/>
                <w:sz w:val="18"/>
                <w:szCs w:val="16"/>
              </w:rPr>
              <w:t xml:space="preserve"> [</w:t>
            </w:r>
            <w:proofErr w:type="spellStart"/>
            <w:r w:rsidRPr="00A9602D">
              <w:rPr>
                <w:rFonts w:ascii="Calibri" w:eastAsia="Times New Roman" w:hAnsi="Calibri" w:cs="Times New Roman"/>
                <w:b/>
                <w:i w:val="0"/>
                <w:color w:val="000000"/>
                <w:sz w:val="18"/>
                <w:szCs w:val="16"/>
              </w:rPr>
              <w:t>kDa</w:t>
            </w:r>
            <w:proofErr w:type="spellEnd"/>
            <w:r w:rsidRPr="00A9602D">
              <w:rPr>
                <w:rFonts w:ascii="Calibri" w:eastAsia="Times New Roman" w:hAnsi="Calibri" w:cs="Times New Roman"/>
                <w:b/>
                <w:i w:val="0"/>
                <w:color w:val="000000"/>
                <w:sz w:val="18"/>
                <w:szCs w:val="16"/>
              </w:rPr>
              <w:t>]</w:t>
            </w:r>
            <w:r>
              <w:rPr>
                <w:rFonts w:ascii="Calibri" w:eastAsia="Times New Roman" w:hAnsi="Calibri" w:cs="Times New Roman"/>
                <w:b/>
                <w:i w:val="0"/>
                <w:color w:val="000000"/>
                <w:sz w:val="18"/>
                <w:szCs w:val="16"/>
              </w:rPr>
              <w:t xml:space="preserve"> </w:t>
            </w:r>
          </w:p>
          <w:p w14:paraId="6BB045FE" w14:textId="77777777" w:rsidR="006C4CC7" w:rsidRPr="00A9602D" w:rsidRDefault="006C4CC7" w:rsidP="00F850E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18"/>
                <w:szCs w:val="16"/>
              </w:rPr>
            </w:pPr>
            <w:r w:rsidRPr="006F4A66">
              <w:rPr>
                <w:rFonts w:ascii="Calibri" w:eastAsia="Times New Roman" w:hAnsi="Calibri" w:cs="Times New Roman"/>
                <w:b/>
                <w:i w:val="0"/>
                <w:color w:val="000000"/>
                <w:sz w:val="14"/>
                <w:szCs w:val="16"/>
              </w:rPr>
              <w:t>(after x days)</w:t>
            </w:r>
            <w:r w:rsidRPr="006F4A66">
              <w:rPr>
                <w:rFonts w:ascii="Calibri" w:eastAsia="Times New Roman" w:hAnsi="Calibri" w:cs="Times New Roman"/>
                <w:b/>
                <w:color w:val="000000"/>
                <w:sz w:val="14"/>
                <w:szCs w:val="16"/>
              </w:rPr>
              <w:t xml:space="preserve"> </w:t>
            </w:r>
          </w:p>
        </w:tc>
        <w:tc>
          <w:tcPr>
            <w:tcW w:w="840" w:type="pct"/>
            <w:gridSpan w:val="3"/>
            <w:tcBorders>
              <w:bottom w:val="none" w:sz="0" w:space="0" w:color="auto"/>
            </w:tcBorders>
            <w:vAlign w:val="center"/>
          </w:tcPr>
          <w:p w14:paraId="647A1749" w14:textId="77777777" w:rsidR="006D396D" w:rsidRPr="005F6675" w:rsidRDefault="006C4CC7" w:rsidP="003D390A">
            <w:pPr>
              <w:ind w:left="-92"/>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18"/>
                <w:szCs w:val="16"/>
              </w:rPr>
            </w:pPr>
            <w:r>
              <w:rPr>
                <w:rFonts w:ascii="Calibri" w:eastAsia="Times New Roman" w:hAnsi="Calibri" w:cs="Times New Roman"/>
                <w:b/>
                <w:color w:val="000000"/>
                <w:sz w:val="18"/>
                <w:szCs w:val="16"/>
              </w:rPr>
              <w:t>Depolymerization</w:t>
            </w:r>
            <w:r w:rsidR="00AB1302">
              <w:rPr>
                <w:rFonts w:ascii="Calibri" w:eastAsia="Times New Roman" w:hAnsi="Calibri" w:cs="Times New Roman"/>
                <w:b/>
                <w:color w:val="000000"/>
                <w:sz w:val="18"/>
                <w:szCs w:val="16"/>
              </w:rPr>
              <w:t xml:space="preserve"> </w:t>
            </w:r>
            <w:r w:rsidR="00AB1302" w:rsidRPr="006F4A66">
              <w:rPr>
                <w:rFonts w:ascii="Calibri" w:eastAsia="Times New Roman" w:hAnsi="Calibri" w:cs="Times New Roman"/>
                <w:b/>
                <w:color w:val="000000"/>
                <w:sz w:val="14"/>
                <w:szCs w:val="16"/>
              </w:rPr>
              <w:t xml:space="preserve">(From </w:t>
            </w:r>
            <w:proofErr w:type="spellStart"/>
            <w:r w:rsidR="00AB1302" w:rsidRPr="006F4A66">
              <w:rPr>
                <w:rFonts w:ascii="Calibri" w:eastAsia="Times New Roman" w:hAnsi="Calibri" w:cs="Times New Roman"/>
                <w:b/>
                <w:color w:val="000000"/>
                <w:sz w:val="14"/>
                <w:szCs w:val="16"/>
              </w:rPr>
              <w:t>C</w:t>
            </w:r>
            <w:r w:rsidR="009C25EB" w:rsidRPr="006F4A66">
              <w:rPr>
                <w:rFonts w:ascii="Calibri" w:eastAsia="Times New Roman" w:hAnsi="Calibri" w:cs="Times New Roman"/>
                <w:b/>
                <w:color w:val="000000"/>
                <w:sz w:val="14"/>
                <w:szCs w:val="16"/>
                <w:vertAlign w:val="subscript"/>
              </w:rPr>
              <w:t>target</w:t>
            </w:r>
            <w:proofErr w:type="spellEnd"/>
            <w:r w:rsidR="006F4A66" w:rsidRPr="006F4A66">
              <w:rPr>
                <w:rFonts w:ascii="Calibri" w:eastAsia="Times New Roman" w:hAnsi="Calibri" w:cs="Times New Roman"/>
                <w:b/>
                <w:color w:val="000000"/>
                <w:sz w:val="14"/>
                <w:szCs w:val="16"/>
              </w:rPr>
              <w:t xml:space="preserve"> and Mw</w:t>
            </w:r>
            <w:r w:rsidR="003D390A">
              <w:rPr>
                <w:rFonts w:ascii="Calibri" w:eastAsia="Times New Roman" w:hAnsi="Calibri" w:cs="Times New Roman"/>
                <w:b/>
                <w:color w:val="000000"/>
                <w:sz w:val="14"/>
                <w:szCs w:val="16"/>
                <w:vertAlign w:val="subscript"/>
              </w:rPr>
              <w:t>0</w:t>
            </w:r>
            <w:r w:rsidR="00AB1302" w:rsidRPr="006F4A66">
              <w:rPr>
                <w:rFonts w:ascii="Calibri" w:eastAsia="Times New Roman" w:hAnsi="Calibri" w:cs="Times New Roman"/>
                <w:b/>
                <w:color w:val="000000"/>
                <w:sz w:val="14"/>
                <w:szCs w:val="16"/>
              </w:rPr>
              <w:t xml:space="preserve">) </w:t>
            </w:r>
            <w:r w:rsidR="006D396D" w:rsidRPr="006F4A66">
              <w:rPr>
                <w:rFonts w:ascii="Calibri" w:eastAsia="Times New Roman" w:hAnsi="Calibri" w:cs="Times New Roman"/>
                <w:b/>
                <w:color w:val="000000"/>
                <w:sz w:val="14"/>
                <w:szCs w:val="16"/>
              </w:rPr>
              <w:t xml:space="preserve"> </w:t>
            </w:r>
          </w:p>
        </w:tc>
      </w:tr>
      <w:tr w:rsidR="002F2DD1" w:rsidRPr="00F967E4" w14:paraId="436B6722" w14:textId="77777777" w:rsidTr="00D80FC1">
        <w:trPr>
          <w:cnfStyle w:val="000000100000" w:firstRow="0" w:lastRow="0" w:firstColumn="0" w:lastColumn="0" w:oddVBand="0" w:evenVBand="0" w:oddHBand="1" w:evenHBand="0" w:firstRowFirstColumn="0" w:firstRowLastColumn="0" w:lastRowFirstColumn="0" w:lastRowLastColumn="0"/>
          <w:cantSplit/>
          <w:trHeight w:val="1155"/>
        </w:trPr>
        <w:tc>
          <w:tcPr>
            <w:cnfStyle w:val="001000000000" w:firstRow="0" w:lastRow="0" w:firstColumn="1" w:lastColumn="0" w:oddVBand="0" w:evenVBand="0" w:oddHBand="0" w:evenHBand="0" w:firstRowFirstColumn="0" w:firstRowLastColumn="0" w:lastRowFirstColumn="0" w:lastRowLastColumn="0"/>
            <w:tcW w:w="1346" w:type="pct"/>
            <w:vMerge/>
            <w:tcBorders>
              <w:bottom w:val="single" w:sz="4" w:space="0" w:color="auto"/>
              <w:right w:val="single" w:sz="4" w:space="0" w:color="auto"/>
            </w:tcBorders>
            <w:vAlign w:val="center"/>
          </w:tcPr>
          <w:p w14:paraId="2B108668" w14:textId="77777777" w:rsidR="006C4CC7" w:rsidRPr="00390630" w:rsidRDefault="006C4CC7" w:rsidP="005F6675">
            <w:pPr>
              <w:jc w:val="center"/>
              <w:rPr>
                <w:rFonts w:ascii="Calibri" w:eastAsia="Times New Roman" w:hAnsi="Calibri" w:cs="Times New Roman"/>
                <w:i w:val="0"/>
                <w:color w:val="000000"/>
                <w:sz w:val="18"/>
                <w:szCs w:val="16"/>
              </w:rPr>
            </w:pPr>
          </w:p>
        </w:tc>
        <w:tc>
          <w:tcPr>
            <w:tcW w:w="279" w:type="pct"/>
            <w:tcBorders>
              <w:bottom w:val="single" w:sz="4" w:space="0" w:color="auto"/>
            </w:tcBorders>
            <w:shd w:val="clear" w:color="auto" w:fill="FFFFFF" w:themeFill="background1"/>
            <w:textDirection w:val="btLr"/>
            <w:vAlign w:val="center"/>
          </w:tcPr>
          <w:p w14:paraId="3401014C" w14:textId="77777777" w:rsidR="006C4CC7" w:rsidRDefault="006C4CC7" w:rsidP="005F667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i/>
                <w:color w:val="000000"/>
                <w:sz w:val="18"/>
                <w:szCs w:val="16"/>
                <w:vertAlign w:val="subscript"/>
              </w:rPr>
            </w:pPr>
            <w:proofErr w:type="spellStart"/>
            <w:r w:rsidRPr="005B09CC">
              <w:rPr>
                <w:rFonts w:ascii="Calibri" w:eastAsia="Times New Roman" w:hAnsi="Calibri" w:cs="Times New Roman"/>
                <w:b/>
                <w:i/>
                <w:color w:val="000000"/>
                <w:sz w:val="18"/>
                <w:szCs w:val="16"/>
              </w:rPr>
              <w:t>C</w:t>
            </w:r>
            <w:r w:rsidRPr="005B09CC">
              <w:rPr>
                <w:rFonts w:ascii="Calibri" w:eastAsia="Times New Roman" w:hAnsi="Calibri" w:cs="Times New Roman"/>
                <w:b/>
                <w:i/>
                <w:color w:val="000000"/>
                <w:sz w:val="18"/>
                <w:szCs w:val="16"/>
                <w:vertAlign w:val="subscript"/>
              </w:rPr>
              <w:t>measured</w:t>
            </w:r>
            <w:proofErr w:type="spellEnd"/>
          </w:p>
          <w:p w14:paraId="259B9F52" w14:textId="77777777" w:rsidR="006C4CC7" w:rsidRPr="006F4A66" w:rsidRDefault="006C4CC7" w:rsidP="005F667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i/>
                <w:color w:val="000000"/>
                <w:sz w:val="18"/>
                <w:szCs w:val="16"/>
              </w:rPr>
            </w:pPr>
            <w:r w:rsidRPr="006F4A66">
              <w:rPr>
                <w:rFonts w:ascii="Calibri" w:eastAsia="Times New Roman" w:hAnsi="Calibri" w:cs="Times New Roman"/>
                <w:b/>
                <w:i/>
                <w:color w:val="000000"/>
                <w:sz w:val="14"/>
                <w:szCs w:val="16"/>
              </w:rPr>
              <w:t>[Average]</w:t>
            </w:r>
          </w:p>
          <w:p w14:paraId="5E3BD70B" w14:textId="77777777" w:rsidR="006C4CC7" w:rsidRPr="005B09CC" w:rsidRDefault="006C4CC7" w:rsidP="005F667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i/>
                <w:color w:val="000000"/>
                <w:sz w:val="18"/>
                <w:szCs w:val="16"/>
              </w:rPr>
            </w:pPr>
          </w:p>
        </w:tc>
        <w:tc>
          <w:tcPr>
            <w:tcW w:w="279" w:type="pct"/>
            <w:tcBorders>
              <w:bottom w:val="single" w:sz="4" w:space="0" w:color="auto"/>
            </w:tcBorders>
            <w:shd w:val="clear" w:color="auto" w:fill="FFFFFF" w:themeFill="background1"/>
            <w:textDirection w:val="btLr"/>
            <w:vAlign w:val="center"/>
          </w:tcPr>
          <w:p w14:paraId="38B59B10" w14:textId="77777777" w:rsidR="006C4CC7" w:rsidRPr="005B09CC" w:rsidRDefault="006C4CC7" w:rsidP="005F667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i/>
                <w:color w:val="000000"/>
                <w:sz w:val="18"/>
                <w:szCs w:val="16"/>
              </w:rPr>
            </w:pPr>
            <w:proofErr w:type="spellStart"/>
            <w:r w:rsidRPr="005B09CC">
              <w:rPr>
                <w:rFonts w:ascii="Calibri" w:eastAsia="Times New Roman" w:hAnsi="Calibri" w:cs="Times New Roman"/>
                <w:b/>
                <w:i/>
                <w:color w:val="000000"/>
                <w:sz w:val="18"/>
                <w:szCs w:val="16"/>
              </w:rPr>
              <w:t>C</w:t>
            </w:r>
            <w:r w:rsidRPr="005B09CC">
              <w:rPr>
                <w:rFonts w:ascii="Calibri" w:eastAsia="Times New Roman" w:hAnsi="Calibri" w:cs="Times New Roman"/>
                <w:b/>
                <w:i/>
                <w:color w:val="000000"/>
                <w:sz w:val="18"/>
                <w:szCs w:val="16"/>
                <w:vertAlign w:val="subscript"/>
              </w:rPr>
              <w:t>nominal</w:t>
            </w:r>
            <w:proofErr w:type="spellEnd"/>
          </w:p>
        </w:tc>
        <w:tc>
          <w:tcPr>
            <w:tcW w:w="279" w:type="pct"/>
            <w:tcBorders>
              <w:left w:val="nil"/>
              <w:bottom w:val="single" w:sz="4" w:space="0" w:color="auto"/>
              <w:right w:val="single" w:sz="4" w:space="0" w:color="auto"/>
            </w:tcBorders>
            <w:shd w:val="clear" w:color="auto" w:fill="FFFFFF" w:themeFill="background1"/>
            <w:textDirection w:val="btLr"/>
            <w:vAlign w:val="center"/>
          </w:tcPr>
          <w:p w14:paraId="2A0A7507" w14:textId="77777777" w:rsidR="006C4CC7" w:rsidRPr="005B09CC" w:rsidRDefault="006C4CC7" w:rsidP="005F667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i/>
                <w:color w:val="000000"/>
                <w:sz w:val="18"/>
                <w:szCs w:val="16"/>
              </w:rPr>
            </w:pPr>
            <w:proofErr w:type="spellStart"/>
            <w:r w:rsidRPr="005B09CC">
              <w:rPr>
                <w:rFonts w:ascii="Calibri" w:eastAsia="Times New Roman" w:hAnsi="Calibri" w:cs="Times New Roman"/>
                <w:b/>
                <w:i/>
                <w:color w:val="000000"/>
                <w:sz w:val="18"/>
                <w:szCs w:val="16"/>
              </w:rPr>
              <w:t>C</w:t>
            </w:r>
            <w:r w:rsidRPr="005B09CC">
              <w:rPr>
                <w:rFonts w:ascii="Calibri" w:eastAsia="Times New Roman" w:hAnsi="Calibri" w:cs="Times New Roman"/>
                <w:b/>
                <w:i/>
                <w:color w:val="000000"/>
                <w:sz w:val="18"/>
                <w:szCs w:val="16"/>
                <w:vertAlign w:val="subscript"/>
              </w:rPr>
              <w:t>target</w:t>
            </w:r>
            <w:proofErr w:type="spellEnd"/>
          </w:p>
        </w:tc>
        <w:tc>
          <w:tcPr>
            <w:tcW w:w="278" w:type="pct"/>
            <w:gridSpan w:val="2"/>
            <w:tcBorders>
              <w:left w:val="single" w:sz="4" w:space="0" w:color="auto"/>
              <w:bottom w:val="single" w:sz="4" w:space="0" w:color="auto"/>
            </w:tcBorders>
            <w:shd w:val="clear" w:color="auto" w:fill="FFFFFF" w:themeFill="background1"/>
            <w:textDirection w:val="btLr"/>
            <w:vAlign w:val="center"/>
          </w:tcPr>
          <w:p w14:paraId="6E385A91" w14:textId="77777777" w:rsidR="006C4CC7" w:rsidRPr="005B09CC" w:rsidRDefault="006C4CC7" w:rsidP="005F6675">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i/>
                <w:color w:val="000000"/>
                <w:sz w:val="18"/>
                <w:szCs w:val="16"/>
              </w:rPr>
            </w:pPr>
            <w:r>
              <w:rPr>
                <w:rFonts w:ascii="Calibri" w:eastAsia="Times New Roman" w:hAnsi="Calibri" w:cs="Times New Roman"/>
                <w:b/>
                <w:i/>
                <w:color w:val="000000"/>
                <w:sz w:val="18"/>
                <w:szCs w:val="16"/>
              </w:rPr>
              <w:t>S</w:t>
            </w:r>
            <w:r w:rsidRPr="005B09CC">
              <w:rPr>
                <w:rFonts w:ascii="Calibri" w:eastAsia="Times New Roman" w:hAnsi="Calibri" w:cs="Times New Roman"/>
                <w:b/>
                <w:i/>
                <w:color w:val="000000"/>
                <w:sz w:val="18"/>
                <w:szCs w:val="16"/>
              </w:rPr>
              <w:t>tock</w:t>
            </w:r>
          </w:p>
        </w:tc>
        <w:tc>
          <w:tcPr>
            <w:tcW w:w="281" w:type="pct"/>
            <w:tcBorders>
              <w:left w:val="nil"/>
              <w:bottom w:val="single" w:sz="4" w:space="0" w:color="auto"/>
            </w:tcBorders>
            <w:shd w:val="clear" w:color="auto" w:fill="FFFFFF" w:themeFill="background1"/>
            <w:textDirection w:val="btLr"/>
            <w:vAlign w:val="center"/>
          </w:tcPr>
          <w:p w14:paraId="02F76264" w14:textId="77777777" w:rsidR="006C4CC7" w:rsidRPr="005B09CC" w:rsidRDefault="006C4CC7" w:rsidP="005F6675">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i/>
                <w:color w:val="000000"/>
                <w:sz w:val="18"/>
                <w:szCs w:val="16"/>
              </w:rPr>
            </w:pPr>
            <w:r>
              <w:rPr>
                <w:rFonts w:ascii="Calibri" w:eastAsia="Times New Roman" w:hAnsi="Calibri" w:cs="Times New Roman"/>
                <w:b/>
                <w:i/>
                <w:color w:val="000000"/>
                <w:sz w:val="18"/>
                <w:szCs w:val="16"/>
              </w:rPr>
              <w:t>D</w:t>
            </w:r>
            <w:r w:rsidRPr="005B09CC">
              <w:rPr>
                <w:rFonts w:ascii="Calibri" w:eastAsia="Times New Roman" w:hAnsi="Calibri" w:cs="Times New Roman"/>
                <w:b/>
                <w:i/>
                <w:color w:val="000000"/>
                <w:sz w:val="18"/>
                <w:szCs w:val="16"/>
              </w:rPr>
              <w:t>ark control</w:t>
            </w:r>
          </w:p>
        </w:tc>
        <w:tc>
          <w:tcPr>
            <w:tcW w:w="292" w:type="pct"/>
            <w:tcBorders>
              <w:left w:val="nil"/>
              <w:bottom w:val="single" w:sz="4" w:space="0" w:color="auto"/>
            </w:tcBorders>
            <w:shd w:val="clear" w:color="auto" w:fill="FFFFFF" w:themeFill="background1"/>
            <w:textDirection w:val="btLr"/>
            <w:vAlign w:val="center"/>
          </w:tcPr>
          <w:p w14:paraId="67865797" w14:textId="77777777" w:rsidR="006C4CC7" w:rsidRPr="00A9602D" w:rsidRDefault="006C4CC7" w:rsidP="005F6675">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8"/>
                <w:szCs w:val="16"/>
              </w:rPr>
            </w:pPr>
            <w:r w:rsidRPr="00A9602D">
              <w:rPr>
                <w:rFonts w:ascii="Calibri" w:eastAsia="Times New Roman" w:hAnsi="Calibri" w:cs="Times New Roman"/>
                <w:b/>
                <w:color w:val="000000"/>
                <w:sz w:val="18"/>
                <w:szCs w:val="16"/>
              </w:rPr>
              <w:t>0</w:t>
            </w:r>
          </w:p>
        </w:tc>
        <w:tc>
          <w:tcPr>
            <w:tcW w:w="281" w:type="pct"/>
            <w:tcBorders>
              <w:bottom w:val="single" w:sz="4" w:space="0" w:color="auto"/>
            </w:tcBorders>
            <w:shd w:val="clear" w:color="auto" w:fill="FFFFFF" w:themeFill="background1"/>
            <w:textDirection w:val="btLr"/>
            <w:vAlign w:val="center"/>
          </w:tcPr>
          <w:p w14:paraId="27DB1DB7" w14:textId="77777777" w:rsidR="006C4CC7" w:rsidRPr="00A9602D" w:rsidRDefault="006C4CC7" w:rsidP="005F6675">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8"/>
                <w:szCs w:val="16"/>
              </w:rPr>
            </w:pPr>
            <w:r w:rsidRPr="00A9602D">
              <w:rPr>
                <w:rFonts w:ascii="Calibri" w:eastAsia="Times New Roman" w:hAnsi="Calibri" w:cs="Times New Roman"/>
                <w:b/>
                <w:color w:val="000000"/>
                <w:sz w:val="18"/>
                <w:szCs w:val="16"/>
              </w:rPr>
              <w:t>10</w:t>
            </w:r>
          </w:p>
        </w:tc>
        <w:tc>
          <w:tcPr>
            <w:tcW w:w="281" w:type="pct"/>
            <w:tcBorders>
              <w:bottom w:val="single" w:sz="4" w:space="0" w:color="auto"/>
            </w:tcBorders>
            <w:shd w:val="clear" w:color="auto" w:fill="FFFFFF" w:themeFill="background1"/>
            <w:textDirection w:val="btLr"/>
            <w:vAlign w:val="center"/>
          </w:tcPr>
          <w:p w14:paraId="1C0FC881" w14:textId="77777777" w:rsidR="006C4CC7" w:rsidRPr="00A9602D" w:rsidRDefault="006C4CC7" w:rsidP="005F6675">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8"/>
                <w:szCs w:val="16"/>
              </w:rPr>
            </w:pPr>
            <w:r w:rsidRPr="00A9602D">
              <w:rPr>
                <w:rFonts w:ascii="Calibri" w:eastAsia="Times New Roman" w:hAnsi="Calibri" w:cs="Times New Roman"/>
                <w:b/>
                <w:color w:val="000000"/>
                <w:sz w:val="18"/>
                <w:szCs w:val="16"/>
              </w:rPr>
              <w:t>20</w:t>
            </w:r>
          </w:p>
        </w:tc>
        <w:tc>
          <w:tcPr>
            <w:tcW w:w="280" w:type="pct"/>
            <w:tcBorders>
              <w:bottom w:val="single" w:sz="4" w:space="0" w:color="auto"/>
            </w:tcBorders>
            <w:shd w:val="clear" w:color="auto" w:fill="FFFFFF" w:themeFill="background1"/>
            <w:textDirection w:val="btLr"/>
            <w:vAlign w:val="center"/>
          </w:tcPr>
          <w:p w14:paraId="248BBA3B" w14:textId="77777777" w:rsidR="006C4CC7" w:rsidRPr="00A9602D" w:rsidRDefault="006C4CC7" w:rsidP="005F6675">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8"/>
                <w:szCs w:val="16"/>
              </w:rPr>
            </w:pPr>
            <w:r w:rsidRPr="00A9602D">
              <w:rPr>
                <w:rFonts w:ascii="Calibri" w:eastAsia="Times New Roman" w:hAnsi="Calibri" w:cs="Times New Roman"/>
                <w:b/>
                <w:color w:val="000000"/>
                <w:sz w:val="18"/>
                <w:szCs w:val="16"/>
              </w:rPr>
              <w:t>30</w:t>
            </w:r>
          </w:p>
        </w:tc>
        <w:tc>
          <w:tcPr>
            <w:tcW w:w="284" w:type="pct"/>
            <w:tcBorders>
              <w:bottom w:val="single" w:sz="4" w:space="0" w:color="auto"/>
              <w:right w:val="single" w:sz="4" w:space="0" w:color="auto"/>
            </w:tcBorders>
            <w:shd w:val="clear" w:color="auto" w:fill="FFFFFF" w:themeFill="background1"/>
            <w:textDirection w:val="btLr"/>
            <w:vAlign w:val="center"/>
          </w:tcPr>
          <w:p w14:paraId="1F743A35" w14:textId="77777777" w:rsidR="006C4CC7" w:rsidRPr="00A9602D" w:rsidRDefault="006C4CC7" w:rsidP="005F6675">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8"/>
                <w:szCs w:val="16"/>
              </w:rPr>
            </w:pPr>
            <w:r w:rsidRPr="00A9602D">
              <w:rPr>
                <w:rFonts w:ascii="Calibri" w:eastAsia="Times New Roman" w:hAnsi="Calibri" w:cs="Times New Roman"/>
                <w:b/>
                <w:color w:val="000000"/>
                <w:sz w:val="18"/>
                <w:szCs w:val="16"/>
              </w:rPr>
              <w:t>60</w:t>
            </w:r>
          </w:p>
        </w:tc>
        <w:tc>
          <w:tcPr>
            <w:tcW w:w="281" w:type="pct"/>
            <w:tcBorders>
              <w:left w:val="nil"/>
              <w:bottom w:val="single" w:sz="4" w:space="0" w:color="auto"/>
            </w:tcBorders>
            <w:shd w:val="clear" w:color="auto" w:fill="FFFFFF" w:themeFill="background1"/>
            <w:textDirection w:val="btLr"/>
            <w:vAlign w:val="center"/>
          </w:tcPr>
          <w:p w14:paraId="48E9D5C0" w14:textId="77777777" w:rsidR="006D396D" w:rsidRPr="006D396D" w:rsidRDefault="006C4CC7" w:rsidP="006D396D">
            <w:pPr>
              <w:jc w:val="center"/>
              <w:cnfStyle w:val="000000100000" w:firstRow="0" w:lastRow="0" w:firstColumn="0" w:lastColumn="0" w:oddVBand="0" w:evenVBand="0" w:oddHBand="1" w:evenHBand="0" w:firstRowFirstColumn="0" w:firstRowLastColumn="0" w:lastRowFirstColumn="0" w:lastRowLastColumn="0"/>
              <w:rPr>
                <w:b/>
                <w:sz w:val="18"/>
                <w:szCs w:val="18"/>
              </w:rPr>
            </w:pPr>
            <w:r w:rsidRPr="005F6675">
              <w:rPr>
                <w:rFonts w:ascii="Calibri" w:eastAsia="Times New Roman" w:hAnsi="Calibri" w:cs="Times New Roman"/>
                <w:b/>
                <w:i/>
                <w:color w:val="000000"/>
                <w:sz w:val="18"/>
                <w:szCs w:val="18"/>
              </w:rPr>
              <w:t>R</w:t>
            </w:r>
            <w:r w:rsidR="009617F7">
              <w:rPr>
                <w:rFonts w:ascii="Calibri" w:eastAsia="Times New Roman" w:hAnsi="Calibri" w:cs="Times New Roman"/>
                <w:b/>
                <w:i/>
                <w:color w:val="000000"/>
                <w:sz w:val="18"/>
                <w:szCs w:val="18"/>
                <w:vertAlign w:val="subscript"/>
              </w:rPr>
              <w:t>C</w:t>
            </w:r>
            <w:r w:rsidRPr="005F6675">
              <w:rPr>
                <w:rFonts w:ascii="Calibri" w:eastAsia="Times New Roman" w:hAnsi="Calibri" w:cs="Times New Roman"/>
                <w:b/>
                <w:i/>
                <w:color w:val="000000"/>
                <w:sz w:val="18"/>
                <w:szCs w:val="18"/>
              </w:rPr>
              <w:t xml:space="preserve"> </w:t>
            </w:r>
            <w:r w:rsidRPr="00367054">
              <w:rPr>
                <w:rFonts w:ascii="Calibri" w:eastAsia="Times New Roman" w:hAnsi="Calibri" w:cs="Times New Roman"/>
                <w:b/>
                <w:color w:val="000000"/>
                <w:sz w:val="18"/>
                <w:szCs w:val="18"/>
              </w:rPr>
              <w:t>[</w:t>
            </w:r>
            <w:proofErr w:type="spellStart"/>
            <w:r>
              <w:rPr>
                <w:b/>
                <w:sz w:val="18"/>
                <w:szCs w:val="18"/>
              </w:rPr>
              <w:t>nM</w:t>
            </w:r>
            <w:proofErr w:type="spellEnd"/>
            <w:r>
              <w:rPr>
                <w:b/>
                <w:sz w:val="18"/>
                <w:szCs w:val="18"/>
              </w:rPr>
              <w:t xml:space="preserve"> d</w:t>
            </w:r>
            <w:r w:rsidRPr="00367054">
              <w:rPr>
                <w:b/>
                <w:sz w:val="18"/>
                <w:szCs w:val="18"/>
                <w:vertAlign w:val="superscript"/>
              </w:rPr>
              <w:t>-1</w:t>
            </w:r>
            <w:r w:rsidRPr="00367054">
              <w:rPr>
                <w:b/>
                <w:sz w:val="18"/>
                <w:szCs w:val="18"/>
              </w:rPr>
              <w:t>]</w:t>
            </w:r>
          </w:p>
        </w:tc>
        <w:tc>
          <w:tcPr>
            <w:tcW w:w="281" w:type="pct"/>
            <w:tcBorders>
              <w:bottom w:val="single" w:sz="4" w:space="0" w:color="auto"/>
            </w:tcBorders>
            <w:shd w:val="clear" w:color="auto" w:fill="FFFFFF" w:themeFill="background1"/>
            <w:textDirection w:val="btLr"/>
            <w:vAlign w:val="center"/>
          </w:tcPr>
          <w:p w14:paraId="4DBA0010" w14:textId="77777777" w:rsidR="00333942" w:rsidRDefault="006C4CC7" w:rsidP="006D396D">
            <w:pPr>
              <w:jc w:val="center"/>
              <w:cnfStyle w:val="000000100000" w:firstRow="0" w:lastRow="0" w:firstColumn="0" w:lastColumn="0" w:oddVBand="0" w:evenVBand="0" w:oddHBand="1" w:evenHBand="0" w:firstRowFirstColumn="0" w:firstRowLastColumn="0" w:lastRowFirstColumn="0" w:lastRowLastColumn="0"/>
            </w:pPr>
            <w:r w:rsidRPr="006C4CC7">
              <w:rPr>
                <w:rFonts w:ascii="Calibri" w:eastAsia="Times New Roman" w:hAnsi="Calibri" w:cs="Times New Roman"/>
                <w:b/>
                <w:i/>
                <w:color w:val="000000"/>
                <w:sz w:val="18"/>
                <w:szCs w:val="18"/>
              </w:rPr>
              <w:t>R</w:t>
            </w:r>
            <w:r w:rsidRPr="006C4CC7">
              <w:rPr>
                <w:rFonts w:ascii="Calibri" w:eastAsia="Times New Roman" w:hAnsi="Calibri" w:cs="Times New Roman"/>
                <w:b/>
                <w:i/>
                <w:color w:val="000000"/>
                <w:sz w:val="18"/>
                <w:szCs w:val="18"/>
                <w:vertAlign w:val="subscript"/>
              </w:rPr>
              <w:t>0</w:t>
            </w:r>
            <w:r w:rsidR="006D396D">
              <w:rPr>
                <w:rFonts w:ascii="Calibri" w:eastAsia="Times New Roman" w:hAnsi="Calibri" w:cs="Times New Roman"/>
                <w:b/>
                <w:i/>
                <w:color w:val="000000"/>
                <w:sz w:val="18"/>
                <w:szCs w:val="18"/>
                <w:vertAlign w:val="subscript"/>
              </w:rPr>
              <w:t xml:space="preserve"> </w:t>
            </w:r>
            <w:r w:rsidR="00AD4730" w:rsidRPr="00367054">
              <w:rPr>
                <w:rFonts w:ascii="Calibri" w:eastAsia="Times New Roman" w:hAnsi="Calibri" w:cs="Times New Roman"/>
                <w:b/>
                <w:color w:val="000000"/>
                <w:sz w:val="18"/>
                <w:szCs w:val="18"/>
              </w:rPr>
              <w:t>[</w:t>
            </w:r>
            <w:proofErr w:type="spellStart"/>
            <w:r w:rsidR="00AD4730">
              <w:rPr>
                <w:b/>
                <w:sz w:val="18"/>
                <w:szCs w:val="18"/>
              </w:rPr>
              <w:t>nM</w:t>
            </w:r>
            <w:proofErr w:type="spellEnd"/>
            <w:r w:rsidR="00AD4730">
              <w:rPr>
                <w:b/>
                <w:sz w:val="18"/>
                <w:szCs w:val="18"/>
              </w:rPr>
              <w:t xml:space="preserve"> d</w:t>
            </w:r>
            <w:r w:rsidR="00AD4730" w:rsidRPr="00367054">
              <w:rPr>
                <w:b/>
                <w:sz w:val="18"/>
                <w:szCs w:val="18"/>
                <w:vertAlign w:val="superscript"/>
              </w:rPr>
              <w:t>-1</w:t>
            </w:r>
            <w:r w:rsidR="00333942" w:rsidRPr="00333942">
              <w:rPr>
                <w:b/>
                <w:sz w:val="18"/>
                <w:szCs w:val="18"/>
              </w:rPr>
              <w:t>]</w:t>
            </w:r>
            <w:r w:rsidR="00333942" w:rsidRPr="00333942">
              <w:t xml:space="preserve"> </w:t>
            </w:r>
          </w:p>
          <w:p w14:paraId="73A1536E" w14:textId="77777777" w:rsidR="006D396D" w:rsidRPr="001173C6" w:rsidRDefault="00333942" w:rsidP="006D396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i/>
                <w:color w:val="000000"/>
                <w:sz w:val="18"/>
                <w:szCs w:val="18"/>
              </w:rPr>
            </w:pPr>
            <w:r w:rsidRPr="006F4A66">
              <w:rPr>
                <w:b/>
                <w:sz w:val="14"/>
              </w:rPr>
              <w:t>(</w:t>
            </w:r>
            <w:r w:rsidR="008E7FFA" w:rsidRPr="008E7FFA">
              <w:rPr>
                <w:rFonts w:ascii="Calibri" w:eastAsia="Times New Roman" w:hAnsi="Calibri" w:cs="Times New Roman"/>
                <w:b/>
                <w:i/>
                <w:color w:val="000000"/>
                <w:sz w:val="14"/>
                <w:szCs w:val="14"/>
              </w:rPr>
              <w:t>R</w:t>
            </w:r>
            <w:r w:rsidR="008E7FFA" w:rsidRPr="008E7FFA">
              <w:rPr>
                <w:rFonts w:ascii="Calibri" w:eastAsia="Times New Roman" w:hAnsi="Calibri" w:cs="Times New Roman"/>
                <w:b/>
                <w:i/>
                <w:color w:val="000000"/>
                <w:sz w:val="14"/>
                <w:szCs w:val="14"/>
                <w:vertAlign w:val="subscript"/>
              </w:rPr>
              <w:t>C</w:t>
            </w:r>
            <w:r w:rsidR="008E7FFA" w:rsidRPr="008E7FFA">
              <w:rPr>
                <w:rFonts w:ascii="Calibri" w:eastAsia="Times New Roman" w:hAnsi="Calibri" w:cs="Times New Roman"/>
                <w:b/>
                <w:i/>
                <w:color w:val="000000"/>
                <w:sz w:val="14"/>
                <w:szCs w:val="14"/>
              </w:rPr>
              <w:t xml:space="preserve"> </w:t>
            </w:r>
            <w:r w:rsidRPr="008E7FFA">
              <w:rPr>
                <w:b/>
                <w:sz w:val="14"/>
                <w:szCs w:val="14"/>
              </w:rPr>
              <w:t>@</w:t>
            </w:r>
            <w:r w:rsidRPr="006F4A66">
              <w:rPr>
                <w:b/>
                <w:sz w:val="14"/>
              </w:rPr>
              <w:t>1 g L</w:t>
            </w:r>
            <w:r w:rsidR="001173C6" w:rsidRPr="006F4A66">
              <w:rPr>
                <w:b/>
                <w:sz w:val="14"/>
                <w:vertAlign w:val="superscript"/>
              </w:rPr>
              <w:t>-1</w:t>
            </w:r>
            <w:r w:rsidRPr="006F4A66">
              <w:rPr>
                <w:b/>
                <w:sz w:val="14"/>
              </w:rPr>
              <w:t>)</w:t>
            </w:r>
            <w:r w:rsidR="00AD4730" w:rsidRPr="006F4A66">
              <w:rPr>
                <w:rFonts w:ascii="Calibri" w:eastAsia="Times New Roman" w:hAnsi="Calibri" w:cs="Times New Roman"/>
                <w:b/>
                <w:i/>
                <w:color w:val="000000"/>
                <w:sz w:val="10"/>
                <w:szCs w:val="18"/>
              </w:rPr>
              <w:t xml:space="preserve"> </w:t>
            </w:r>
          </w:p>
        </w:tc>
        <w:tc>
          <w:tcPr>
            <w:tcW w:w="278" w:type="pct"/>
            <w:tcBorders>
              <w:bottom w:val="single" w:sz="4" w:space="0" w:color="auto"/>
            </w:tcBorders>
            <w:shd w:val="clear" w:color="auto" w:fill="FFFFFF" w:themeFill="background1"/>
            <w:textDirection w:val="btLr"/>
            <w:vAlign w:val="center"/>
          </w:tcPr>
          <w:p w14:paraId="0F0A9933" w14:textId="77777777" w:rsidR="001173C6" w:rsidRDefault="006C4CC7" w:rsidP="006D396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8"/>
                <w:szCs w:val="18"/>
              </w:rPr>
            </w:pPr>
            <w:r>
              <w:rPr>
                <w:rFonts w:ascii="Calibri" w:eastAsia="Times New Roman" w:hAnsi="Calibri" w:cs="Times New Roman"/>
                <w:b/>
                <w:color w:val="000000"/>
                <w:sz w:val="18"/>
                <w:szCs w:val="18"/>
              </w:rPr>
              <w:t>Lifetime</w:t>
            </w:r>
            <w:r w:rsidR="005F757B">
              <w:rPr>
                <w:rFonts w:ascii="Calibri" w:eastAsia="Times New Roman" w:hAnsi="Calibri" w:cs="Times New Roman"/>
                <w:b/>
                <w:color w:val="000000"/>
                <w:sz w:val="18"/>
                <w:szCs w:val="18"/>
              </w:rPr>
              <w:t xml:space="preserve"> </w:t>
            </w:r>
            <w:r w:rsidR="005F757B" w:rsidRPr="00367054">
              <w:rPr>
                <w:rFonts w:ascii="Calibri" w:eastAsia="Times New Roman" w:hAnsi="Calibri" w:cs="Times New Roman"/>
                <w:b/>
                <w:color w:val="000000"/>
                <w:sz w:val="18"/>
                <w:szCs w:val="18"/>
              </w:rPr>
              <w:t>[days]</w:t>
            </w:r>
          </w:p>
          <w:p w14:paraId="24A40548" w14:textId="77777777" w:rsidR="006C4CC7" w:rsidRPr="001173C6" w:rsidRDefault="001173C6" w:rsidP="006D396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8"/>
                <w:szCs w:val="18"/>
                <w:vertAlign w:val="superscript"/>
              </w:rPr>
            </w:pPr>
            <w:r w:rsidRPr="006F4A66">
              <w:rPr>
                <w:rFonts w:ascii="Calibri" w:eastAsia="Times New Roman" w:hAnsi="Calibri" w:cs="Times New Roman"/>
                <w:b/>
                <w:color w:val="000000"/>
                <w:sz w:val="14"/>
                <w:szCs w:val="18"/>
              </w:rPr>
              <w:t>(</w:t>
            </w:r>
            <w:r w:rsidR="004B57AC" w:rsidRPr="006F4A66">
              <w:rPr>
                <w:rFonts w:ascii="Calibri" w:eastAsia="Times New Roman" w:hAnsi="Calibri" w:cs="Times New Roman"/>
                <w:b/>
                <w:color w:val="000000"/>
                <w:sz w:val="14"/>
                <w:szCs w:val="18"/>
              </w:rPr>
              <w:t>@</w:t>
            </w:r>
            <w:r w:rsidRPr="006F4A66">
              <w:rPr>
                <w:rFonts w:ascii="Calibri" w:eastAsia="Times New Roman" w:hAnsi="Calibri" w:cs="Times New Roman"/>
                <w:b/>
                <w:i/>
                <w:color w:val="000000"/>
                <w:sz w:val="14"/>
                <w:szCs w:val="18"/>
              </w:rPr>
              <w:t>C</w:t>
            </w:r>
            <w:r w:rsidRPr="006F4A66">
              <w:rPr>
                <w:rFonts w:ascii="Calibri" w:eastAsia="Times New Roman" w:hAnsi="Calibri" w:cs="Times New Roman"/>
                <w:b/>
                <w:i/>
                <w:color w:val="000000"/>
                <w:sz w:val="14"/>
                <w:szCs w:val="18"/>
                <w:vertAlign w:val="subscript"/>
              </w:rPr>
              <w:t>target</w:t>
            </w:r>
            <w:r w:rsidRPr="006F4A66">
              <w:rPr>
                <w:rFonts w:ascii="Calibri" w:eastAsia="Times New Roman" w:hAnsi="Calibri" w:cs="Times New Roman"/>
                <w:b/>
                <w:color w:val="000000"/>
                <w:sz w:val="14"/>
                <w:szCs w:val="18"/>
              </w:rPr>
              <w:t xml:space="preserve">) </w:t>
            </w:r>
          </w:p>
        </w:tc>
      </w:tr>
      <w:tr w:rsidR="00AD4730" w:rsidRPr="00595F1C" w14:paraId="48764684" w14:textId="77777777" w:rsidTr="00D80FC1">
        <w:trPr>
          <w:trHeight w:val="20"/>
        </w:trPr>
        <w:tc>
          <w:tcPr>
            <w:cnfStyle w:val="001000000000" w:firstRow="0" w:lastRow="0" w:firstColumn="1" w:lastColumn="0" w:oddVBand="0" w:evenVBand="0" w:oddHBand="0" w:evenHBand="0" w:firstRowFirstColumn="0" w:firstRowLastColumn="0" w:lastRowFirstColumn="0" w:lastRowLastColumn="0"/>
            <w:tcW w:w="1346" w:type="pct"/>
            <w:tcBorders>
              <w:top w:val="single" w:sz="4" w:space="0" w:color="auto"/>
              <w:right w:val="single" w:sz="4" w:space="0" w:color="auto"/>
            </w:tcBorders>
            <w:noWrap/>
            <w:vAlign w:val="center"/>
            <w:hideMark/>
          </w:tcPr>
          <w:p w14:paraId="0A60643D" w14:textId="77777777" w:rsidR="006C4CC7" w:rsidRPr="00A9602D" w:rsidRDefault="006C4CC7" w:rsidP="005F6675">
            <w:pPr>
              <w:spacing w:before="80" w:line="276" w:lineRule="auto"/>
              <w:jc w:val="center"/>
              <w:rPr>
                <w:rFonts w:ascii="Calibri" w:eastAsia="Times New Roman" w:hAnsi="Calibri" w:cs="Times New Roman"/>
                <w:b/>
                <w:i w:val="0"/>
                <w:color w:val="000000"/>
                <w:sz w:val="16"/>
                <w:szCs w:val="16"/>
              </w:rPr>
            </w:pPr>
            <w:r w:rsidRPr="00A9602D">
              <w:rPr>
                <w:rFonts w:ascii="Calibri" w:eastAsia="Times New Roman" w:hAnsi="Calibri" w:cs="Times New Roman"/>
                <w:b/>
                <w:i w:val="0"/>
                <w:color w:val="000000"/>
                <w:sz w:val="20"/>
                <w:szCs w:val="16"/>
              </w:rPr>
              <w:t>Structure</w:t>
            </w:r>
          </w:p>
        </w:tc>
        <w:tc>
          <w:tcPr>
            <w:tcW w:w="279" w:type="pct"/>
            <w:tcBorders>
              <w:top w:val="single" w:sz="4" w:space="0" w:color="auto"/>
            </w:tcBorders>
            <w:vAlign w:val="center"/>
          </w:tcPr>
          <w:p w14:paraId="2EF22651" w14:textId="77777777" w:rsidR="006C4CC7" w:rsidRPr="00595F1C" w:rsidRDefault="006C4CC7" w:rsidP="005F667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sz w:val="18"/>
                <w:szCs w:val="16"/>
              </w:rPr>
            </w:pPr>
          </w:p>
        </w:tc>
        <w:tc>
          <w:tcPr>
            <w:tcW w:w="279" w:type="pct"/>
            <w:tcBorders>
              <w:top w:val="single" w:sz="4" w:space="0" w:color="auto"/>
            </w:tcBorders>
            <w:vAlign w:val="center"/>
          </w:tcPr>
          <w:p w14:paraId="1AB4C712" w14:textId="77777777" w:rsidR="006C4CC7" w:rsidRPr="00595F1C" w:rsidRDefault="006C4CC7" w:rsidP="005F667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sz w:val="18"/>
                <w:szCs w:val="16"/>
              </w:rPr>
            </w:pPr>
          </w:p>
        </w:tc>
        <w:tc>
          <w:tcPr>
            <w:tcW w:w="279" w:type="pct"/>
            <w:tcBorders>
              <w:top w:val="single" w:sz="4" w:space="0" w:color="auto"/>
              <w:left w:val="nil"/>
              <w:right w:val="single" w:sz="4" w:space="0" w:color="auto"/>
            </w:tcBorders>
            <w:vAlign w:val="center"/>
            <w:hideMark/>
          </w:tcPr>
          <w:p w14:paraId="2445C89F" w14:textId="77777777" w:rsidR="006C4CC7" w:rsidRPr="00595F1C" w:rsidRDefault="006C4CC7" w:rsidP="005F667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sz w:val="18"/>
                <w:szCs w:val="16"/>
              </w:rPr>
            </w:pPr>
          </w:p>
        </w:tc>
        <w:tc>
          <w:tcPr>
            <w:tcW w:w="278" w:type="pct"/>
            <w:gridSpan w:val="2"/>
            <w:tcBorders>
              <w:top w:val="single" w:sz="4" w:space="0" w:color="auto"/>
              <w:left w:val="single" w:sz="4" w:space="0" w:color="auto"/>
            </w:tcBorders>
            <w:vAlign w:val="center"/>
            <w:hideMark/>
          </w:tcPr>
          <w:p w14:paraId="242E2F64" w14:textId="77777777" w:rsidR="006C4CC7" w:rsidRPr="00595F1C" w:rsidRDefault="006C4CC7" w:rsidP="005F667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sz w:val="18"/>
                <w:szCs w:val="16"/>
              </w:rPr>
            </w:pPr>
          </w:p>
        </w:tc>
        <w:tc>
          <w:tcPr>
            <w:tcW w:w="281" w:type="pct"/>
            <w:tcBorders>
              <w:top w:val="single" w:sz="4" w:space="0" w:color="auto"/>
              <w:left w:val="nil"/>
            </w:tcBorders>
            <w:vAlign w:val="center"/>
          </w:tcPr>
          <w:p w14:paraId="1ADCC893" w14:textId="77777777" w:rsidR="006C4CC7" w:rsidRPr="00595F1C" w:rsidRDefault="006C4CC7" w:rsidP="005F667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sz w:val="18"/>
                <w:szCs w:val="16"/>
              </w:rPr>
            </w:pPr>
          </w:p>
        </w:tc>
        <w:tc>
          <w:tcPr>
            <w:tcW w:w="292" w:type="pct"/>
            <w:tcBorders>
              <w:top w:val="single" w:sz="4" w:space="0" w:color="auto"/>
              <w:left w:val="nil"/>
            </w:tcBorders>
            <w:vAlign w:val="center"/>
            <w:hideMark/>
          </w:tcPr>
          <w:p w14:paraId="2307808D" w14:textId="77777777" w:rsidR="006C4CC7" w:rsidRPr="00595F1C" w:rsidRDefault="006C4CC7" w:rsidP="005F667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sz w:val="18"/>
                <w:szCs w:val="16"/>
              </w:rPr>
            </w:pPr>
          </w:p>
        </w:tc>
        <w:tc>
          <w:tcPr>
            <w:tcW w:w="281" w:type="pct"/>
            <w:tcBorders>
              <w:top w:val="single" w:sz="4" w:space="0" w:color="auto"/>
            </w:tcBorders>
            <w:vAlign w:val="center"/>
            <w:hideMark/>
          </w:tcPr>
          <w:p w14:paraId="71DB7032" w14:textId="77777777" w:rsidR="006C4CC7" w:rsidRPr="00595F1C" w:rsidRDefault="006C4CC7" w:rsidP="005F667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sz w:val="18"/>
                <w:szCs w:val="16"/>
              </w:rPr>
            </w:pPr>
          </w:p>
        </w:tc>
        <w:tc>
          <w:tcPr>
            <w:tcW w:w="281" w:type="pct"/>
            <w:tcBorders>
              <w:top w:val="single" w:sz="4" w:space="0" w:color="auto"/>
            </w:tcBorders>
            <w:vAlign w:val="center"/>
            <w:hideMark/>
          </w:tcPr>
          <w:p w14:paraId="0A6C193D" w14:textId="77777777" w:rsidR="006C4CC7" w:rsidRPr="00595F1C" w:rsidRDefault="006C4CC7" w:rsidP="005F667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sz w:val="18"/>
                <w:szCs w:val="16"/>
              </w:rPr>
            </w:pPr>
          </w:p>
        </w:tc>
        <w:tc>
          <w:tcPr>
            <w:tcW w:w="280" w:type="pct"/>
            <w:tcBorders>
              <w:top w:val="single" w:sz="4" w:space="0" w:color="auto"/>
            </w:tcBorders>
            <w:vAlign w:val="center"/>
            <w:hideMark/>
          </w:tcPr>
          <w:p w14:paraId="7011025D" w14:textId="77777777" w:rsidR="006C4CC7" w:rsidRPr="00595F1C" w:rsidRDefault="006C4CC7" w:rsidP="005F667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sz w:val="18"/>
                <w:szCs w:val="16"/>
              </w:rPr>
            </w:pPr>
          </w:p>
        </w:tc>
        <w:tc>
          <w:tcPr>
            <w:tcW w:w="284" w:type="pct"/>
            <w:tcBorders>
              <w:top w:val="single" w:sz="4" w:space="0" w:color="auto"/>
              <w:right w:val="single" w:sz="4" w:space="0" w:color="auto"/>
            </w:tcBorders>
            <w:vAlign w:val="center"/>
            <w:hideMark/>
          </w:tcPr>
          <w:p w14:paraId="57949562" w14:textId="77777777" w:rsidR="006C4CC7" w:rsidRPr="00075CE9" w:rsidRDefault="006C4CC7" w:rsidP="005F66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FFFFFF" w:themeColor="background1"/>
                <w:sz w:val="18"/>
                <w:szCs w:val="16"/>
              </w:rPr>
            </w:pPr>
          </w:p>
        </w:tc>
        <w:tc>
          <w:tcPr>
            <w:tcW w:w="281" w:type="pct"/>
            <w:tcBorders>
              <w:top w:val="single" w:sz="4" w:space="0" w:color="auto"/>
              <w:left w:val="nil"/>
            </w:tcBorders>
            <w:vAlign w:val="center"/>
          </w:tcPr>
          <w:p w14:paraId="7A33A425" w14:textId="77777777" w:rsidR="006C4CC7" w:rsidRPr="00595F1C" w:rsidRDefault="006C4CC7" w:rsidP="005F667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sz w:val="18"/>
                <w:szCs w:val="16"/>
              </w:rPr>
            </w:pPr>
          </w:p>
        </w:tc>
        <w:tc>
          <w:tcPr>
            <w:tcW w:w="281" w:type="pct"/>
            <w:tcBorders>
              <w:top w:val="single" w:sz="4" w:space="0" w:color="auto"/>
            </w:tcBorders>
            <w:vAlign w:val="center"/>
          </w:tcPr>
          <w:p w14:paraId="2A2D0D96" w14:textId="77777777" w:rsidR="006C4CC7" w:rsidRPr="00595F1C" w:rsidRDefault="006C4CC7" w:rsidP="006C4CC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sz w:val="18"/>
                <w:szCs w:val="16"/>
              </w:rPr>
            </w:pPr>
          </w:p>
        </w:tc>
        <w:tc>
          <w:tcPr>
            <w:tcW w:w="278" w:type="pct"/>
            <w:tcBorders>
              <w:top w:val="single" w:sz="4" w:space="0" w:color="auto"/>
            </w:tcBorders>
            <w:vAlign w:val="center"/>
          </w:tcPr>
          <w:p w14:paraId="1D6F0DEF" w14:textId="77777777" w:rsidR="006C4CC7" w:rsidRPr="00595F1C" w:rsidRDefault="006C4CC7" w:rsidP="005F667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color w:val="000000"/>
                <w:sz w:val="18"/>
                <w:szCs w:val="16"/>
              </w:rPr>
            </w:pPr>
          </w:p>
        </w:tc>
      </w:tr>
      <w:tr w:rsidR="002F2DD1" w:rsidRPr="00F967E4" w14:paraId="3D62D4CE" w14:textId="77777777" w:rsidTr="00051B4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46" w:type="pct"/>
            <w:tcBorders>
              <w:right w:val="single" w:sz="4" w:space="0" w:color="auto"/>
            </w:tcBorders>
            <w:noWrap/>
            <w:vAlign w:val="center"/>
            <w:hideMark/>
          </w:tcPr>
          <w:p w14:paraId="7C7C14BC" w14:textId="77777777" w:rsidR="00FF482C" w:rsidRPr="00390630" w:rsidRDefault="00FF482C" w:rsidP="00FF482C">
            <w:pPr>
              <w:jc w:val="center"/>
              <w:rPr>
                <w:rFonts w:ascii="Calibri" w:eastAsia="Times New Roman" w:hAnsi="Calibri" w:cs="Times New Roman"/>
                <w:i w:val="0"/>
                <w:color w:val="000000"/>
                <w:sz w:val="16"/>
                <w:szCs w:val="16"/>
              </w:rPr>
            </w:pPr>
            <w:r w:rsidRPr="00390630">
              <w:rPr>
                <w:rFonts w:ascii="Calibri" w:eastAsia="Times New Roman" w:hAnsi="Calibri" w:cs="Times New Roman"/>
                <w:i w:val="0"/>
                <w:color w:val="000000"/>
                <w:sz w:val="16"/>
                <w:szCs w:val="16"/>
              </w:rPr>
              <w:t xml:space="preserve">HPAM 3070 200 </w:t>
            </w:r>
            <w:proofErr w:type="spellStart"/>
            <w:r w:rsidRPr="00390630">
              <w:rPr>
                <w:rFonts w:ascii="Calibri" w:eastAsia="Times New Roman" w:hAnsi="Calibri" w:cs="Times New Roman"/>
                <w:i w:val="0"/>
                <w:color w:val="000000"/>
                <w:sz w:val="16"/>
                <w:szCs w:val="16"/>
              </w:rPr>
              <w:t>kDa</w:t>
            </w:r>
            <w:proofErr w:type="spellEnd"/>
          </w:p>
        </w:tc>
        <w:tc>
          <w:tcPr>
            <w:tcW w:w="279" w:type="pct"/>
            <w:shd w:val="clear" w:color="auto" w:fill="FFFFFF" w:themeFill="background1"/>
            <w:vAlign w:val="center"/>
          </w:tcPr>
          <w:p w14:paraId="3F3467E2" w14:textId="77777777" w:rsidR="00FF482C" w:rsidRPr="00390630"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25.7</w:t>
            </w:r>
          </w:p>
        </w:tc>
        <w:tc>
          <w:tcPr>
            <w:tcW w:w="279" w:type="pct"/>
            <w:shd w:val="clear" w:color="auto" w:fill="FFFFFF" w:themeFill="background1"/>
            <w:vAlign w:val="center"/>
          </w:tcPr>
          <w:p w14:paraId="58821F0B" w14:textId="77777777" w:rsidR="00FF482C" w:rsidRPr="00390630"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42.8</w:t>
            </w:r>
          </w:p>
        </w:tc>
        <w:tc>
          <w:tcPr>
            <w:tcW w:w="279" w:type="pct"/>
            <w:tcBorders>
              <w:left w:val="nil"/>
              <w:right w:val="single" w:sz="4" w:space="0" w:color="auto"/>
            </w:tcBorders>
            <w:shd w:val="clear" w:color="auto" w:fill="FFFFFF" w:themeFill="background1"/>
            <w:noWrap/>
            <w:vAlign w:val="center"/>
            <w:hideMark/>
          </w:tcPr>
          <w:p w14:paraId="12EDCFF3" w14:textId="77777777" w:rsidR="00FF482C" w:rsidRPr="00390630"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40</w:t>
            </w:r>
          </w:p>
        </w:tc>
        <w:tc>
          <w:tcPr>
            <w:tcW w:w="278" w:type="pct"/>
            <w:gridSpan w:val="2"/>
            <w:tcBorders>
              <w:left w:val="single" w:sz="4" w:space="0" w:color="auto"/>
            </w:tcBorders>
            <w:shd w:val="clear" w:color="auto" w:fill="FFFFFF" w:themeFill="background1"/>
            <w:noWrap/>
            <w:vAlign w:val="center"/>
            <w:hideMark/>
          </w:tcPr>
          <w:p w14:paraId="484F66C8" w14:textId="77777777" w:rsidR="00FF482C" w:rsidRPr="00390630"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494</w:t>
            </w:r>
          </w:p>
        </w:tc>
        <w:tc>
          <w:tcPr>
            <w:tcW w:w="281" w:type="pct"/>
            <w:tcBorders>
              <w:left w:val="nil"/>
            </w:tcBorders>
            <w:shd w:val="clear" w:color="auto" w:fill="FFFFFF" w:themeFill="background1"/>
            <w:vAlign w:val="center"/>
          </w:tcPr>
          <w:p w14:paraId="2926E7C4" w14:textId="77777777" w:rsidR="00FF482C" w:rsidRPr="00DD6127"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i/>
                <w:iCs/>
                <w:color w:val="000000"/>
                <w:sz w:val="16"/>
                <w:szCs w:val="16"/>
                <w:u w:val="single"/>
              </w:rPr>
            </w:pPr>
            <w:r w:rsidRPr="00DD6127">
              <w:rPr>
                <w:rFonts w:ascii="Calibri" w:eastAsia="Times New Roman" w:hAnsi="Calibri" w:cs="Times New Roman"/>
                <w:b/>
                <w:bCs/>
                <w:i/>
                <w:iCs/>
                <w:color w:val="000000"/>
                <w:sz w:val="16"/>
                <w:szCs w:val="16"/>
                <w:u w:val="single"/>
              </w:rPr>
              <w:t>28*</w:t>
            </w:r>
          </w:p>
        </w:tc>
        <w:tc>
          <w:tcPr>
            <w:tcW w:w="292" w:type="pct"/>
            <w:tcBorders>
              <w:left w:val="nil"/>
            </w:tcBorders>
            <w:shd w:val="clear" w:color="auto" w:fill="FFFFFF" w:themeFill="background1"/>
            <w:noWrap/>
            <w:vAlign w:val="center"/>
            <w:hideMark/>
          </w:tcPr>
          <w:p w14:paraId="54960D43" w14:textId="77777777" w:rsidR="00FF482C" w:rsidRPr="00DD6127"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i/>
                <w:iCs/>
                <w:color w:val="000000"/>
                <w:sz w:val="16"/>
                <w:szCs w:val="16"/>
                <w:u w:val="single"/>
              </w:rPr>
            </w:pPr>
            <w:r w:rsidRPr="00DD6127">
              <w:rPr>
                <w:rFonts w:ascii="Calibri" w:eastAsia="Times New Roman" w:hAnsi="Calibri" w:cs="Times New Roman"/>
                <w:b/>
                <w:bCs/>
                <w:i/>
                <w:iCs/>
                <w:color w:val="000000"/>
                <w:sz w:val="16"/>
                <w:szCs w:val="16"/>
                <w:u w:val="single"/>
              </w:rPr>
              <w:t>34*</w:t>
            </w:r>
          </w:p>
        </w:tc>
        <w:tc>
          <w:tcPr>
            <w:tcW w:w="281" w:type="pct"/>
            <w:shd w:val="clear" w:color="auto" w:fill="FFFFFF" w:themeFill="background1"/>
            <w:noWrap/>
            <w:vAlign w:val="center"/>
            <w:hideMark/>
          </w:tcPr>
          <w:p w14:paraId="1B87B2FC" w14:textId="77777777" w:rsidR="00FF482C" w:rsidRPr="00A9602D"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A9602D">
              <w:rPr>
                <w:rFonts w:ascii="Calibri" w:eastAsia="Times New Roman" w:hAnsi="Calibri" w:cs="Times New Roman"/>
                <w:color w:val="000000"/>
                <w:sz w:val="16"/>
                <w:szCs w:val="16"/>
              </w:rPr>
              <w:t>-</w:t>
            </w:r>
          </w:p>
        </w:tc>
        <w:tc>
          <w:tcPr>
            <w:tcW w:w="281" w:type="pct"/>
            <w:shd w:val="clear" w:color="auto" w:fill="FFFFFF" w:themeFill="background1"/>
            <w:noWrap/>
            <w:vAlign w:val="center"/>
            <w:hideMark/>
          </w:tcPr>
          <w:p w14:paraId="3FEA39C0" w14:textId="77777777" w:rsidR="00FF482C" w:rsidRPr="00A9602D"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A9602D">
              <w:rPr>
                <w:rFonts w:ascii="Calibri" w:eastAsia="Times New Roman" w:hAnsi="Calibri" w:cs="Times New Roman"/>
                <w:color w:val="000000"/>
                <w:sz w:val="16"/>
                <w:szCs w:val="16"/>
              </w:rPr>
              <w:t>-</w:t>
            </w:r>
          </w:p>
        </w:tc>
        <w:tc>
          <w:tcPr>
            <w:tcW w:w="280" w:type="pct"/>
            <w:shd w:val="clear" w:color="auto" w:fill="FFFFFF" w:themeFill="background1"/>
            <w:noWrap/>
            <w:vAlign w:val="center"/>
            <w:hideMark/>
          </w:tcPr>
          <w:p w14:paraId="17B64A2D" w14:textId="77777777" w:rsidR="00FF482C" w:rsidRPr="00390630"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16"/>
                <w:szCs w:val="16"/>
              </w:rPr>
            </w:pPr>
            <w:r w:rsidRPr="00390630">
              <w:rPr>
                <w:rFonts w:ascii="Calibri" w:eastAsia="Times New Roman" w:hAnsi="Calibri" w:cs="Times New Roman"/>
                <w:b/>
                <w:bCs/>
                <w:color w:val="000000"/>
                <w:sz w:val="16"/>
                <w:szCs w:val="16"/>
              </w:rPr>
              <w:t>28</w:t>
            </w:r>
          </w:p>
        </w:tc>
        <w:tc>
          <w:tcPr>
            <w:tcW w:w="284" w:type="pct"/>
            <w:tcBorders>
              <w:right w:val="single" w:sz="4" w:space="0" w:color="auto"/>
            </w:tcBorders>
            <w:shd w:val="clear" w:color="auto" w:fill="FFFFFF" w:themeFill="background1"/>
            <w:noWrap/>
            <w:vAlign w:val="center"/>
            <w:hideMark/>
          </w:tcPr>
          <w:p w14:paraId="47486881" w14:textId="77777777" w:rsidR="00FF482C" w:rsidRPr="00390630"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16"/>
                <w:szCs w:val="16"/>
              </w:rPr>
            </w:pPr>
            <w:r w:rsidRPr="00390630">
              <w:rPr>
                <w:rFonts w:ascii="Calibri" w:eastAsia="Times New Roman" w:hAnsi="Calibri" w:cs="Times New Roman"/>
                <w:b/>
                <w:bCs/>
                <w:color w:val="000000"/>
                <w:sz w:val="16"/>
                <w:szCs w:val="16"/>
              </w:rPr>
              <w:t>8.2</w:t>
            </w:r>
            <w:r>
              <w:rPr>
                <w:rFonts w:ascii="Calibri" w:eastAsia="Times New Roman" w:hAnsi="Calibri" w:cs="Times New Roman"/>
                <w:b/>
                <w:bCs/>
                <w:color w:val="000000"/>
                <w:sz w:val="16"/>
                <w:szCs w:val="16"/>
              </w:rPr>
              <w:t xml:space="preserve">  </w:t>
            </w:r>
          </w:p>
        </w:tc>
        <w:tc>
          <w:tcPr>
            <w:tcW w:w="281" w:type="pct"/>
            <w:tcBorders>
              <w:left w:val="nil"/>
            </w:tcBorders>
            <w:shd w:val="clear" w:color="auto" w:fill="FFFFFF" w:themeFill="background1"/>
            <w:vAlign w:val="bottom"/>
          </w:tcPr>
          <w:p w14:paraId="3FDDF3A1" w14:textId="77777777" w:rsidR="00FF482C" w:rsidRPr="00390630"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80</w:t>
            </w:r>
          </w:p>
        </w:tc>
        <w:tc>
          <w:tcPr>
            <w:tcW w:w="281" w:type="pct"/>
            <w:shd w:val="clear" w:color="auto" w:fill="FFFFFF" w:themeFill="background1"/>
            <w:vAlign w:val="bottom"/>
          </w:tcPr>
          <w:p w14:paraId="40D84E5D" w14:textId="77777777" w:rsidR="00FF482C"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894</w:t>
            </w:r>
          </w:p>
        </w:tc>
        <w:tc>
          <w:tcPr>
            <w:tcW w:w="278" w:type="pct"/>
            <w:shd w:val="clear" w:color="auto" w:fill="FFFFFF" w:themeFill="background1"/>
            <w:vAlign w:val="center"/>
          </w:tcPr>
          <w:p w14:paraId="45432EAF" w14:textId="77777777" w:rsidR="00FF482C" w:rsidRPr="00390630" w:rsidRDefault="001B6B30"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713</w:t>
            </w:r>
          </w:p>
        </w:tc>
      </w:tr>
      <w:tr w:rsidR="002F2DD1" w:rsidRPr="00F967E4" w14:paraId="6A4E82C5" w14:textId="77777777" w:rsidTr="00051B4A">
        <w:trPr>
          <w:trHeight w:val="20"/>
        </w:trPr>
        <w:tc>
          <w:tcPr>
            <w:cnfStyle w:val="001000000000" w:firstRow="0" w:lastRow="0" w:firstColumn="1" w:lastColumn="0" w:oddVBand="0" w:evenVBand="0" w:oddHBand="0" w:evenHBand="0" w:firstRowFirstColumn="0" w:firstRowLastColumn="0" w:lastRowFirstColumn="0" w:lastRowLastColumn="0"/>
            <w:tcW w:w="1346" w:type="pct"/>
            <w:tcBorders>
              <w:right w:val="single" w:sz="4" w:space="0" w:color="auto"/>
            </w:tcBorders>
            <w:noWrap/>
            <w:vAlign w:val="center"/>
            <w:hideMark/>
          </w:tcPr>
          <w:p w14:paraId="138AA586" w14:textId="77777777" w:rsidR="00FF482C" w:rsidRPr="00390630" w:rsidRDefault="00FF482C" w:rsidP="00FF482C">
            <w:pPr>
              <w:jc w:val="center"/>
              <w:rPr>
                <w:rFonts w:ascii="Calibri" w:eastAsia="Times New Roman" w:hAnsi="Calibri" w:cs="Times New Roman"/>
                <w:i w:val="0"/>
                <w:color w:val="000000"/>
                <w:sz w:val="16"/>
                <w:szCs w:val="16"/>
              </w:rPr>
            </w:pPr>
            <w:r w:rsidRPr="00390630">
              <w:rPr>
                <w:rFonts w:ascii="Calibri" w:eastAsia="Times New Roman" w:hAnsi="Calibri" w:cs="Times New Roman"/>
                <w:i w:val="0"/>
                <w:color w:val="000000"/>
                <w:sz w:val="16"/>
                <w:szCs w:val="16"/>
              </w:rPr>
              <w:t xml:space="preserve">HPAM 6040 10 </w:t>
            </w:r>
            <w:proofErr w:type="spellStart"/>
            <w:r w:rsidRPr="00390630">
              <w:rPr>
                <w:rFonts w:ascii="Calibri" w:eastAsia="Times New Roman" w:hAnsi="Calibri" w:cs="Times New Roman"/>
                <w:i w:val="0"/>
                <w:color w:val="000000"/>
                <w:sz w:val="16"/>
                <w:szCs w:val="16"/>
              </w:rPr>
              <w:t>MDa</w:t>
            </w:r>
            <w:proofErr w:type="spellEnd"/>
          </w:p>
        </w:tc>
        <w:tc>
          <w:tcPr>
            <w:tcW w:w="279" w:type="pct"/>
            <w:shd w:val="clear" w:color="auto" w:fill="FFFFFF" w:themeFill="background1"/>
            <w:vAlign w:val="center"/>
          </w:tcPr>
          <w:p w14:paraId="48FCD27B" w14:textId="77777777" w:rsidR="00FF482C" w:rsidRPr="00390630" w:rsidRDefault="00FF482C" w:rsidP="00FF482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21.9</w:t>
            </w:r>
          </w:p>
        </w:tc>
        <w:tc>
          <w:tcPr>
            <w:tcW w:w="279" w:type="pct"/>
            <w:shd w:val="clear" w:color="auto" w:fill="FFFFFF" w:themeFill="background1"/>
            <w:vAlign w:val="center"/>
          </w:tcPr>
          <w:p w14:paraId="2623997E" w14:textId="77777777" w:rsidR="00FF482C" w:rsidRPr="00390630" w:rsidRDefault="00FF482C" w:rsidP="00FF482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35.6</w:t>
            </w:r>
          </w:p>
        </w:tc>
        <w:tc>
          <w:tcPr>
            <w:tcW w:w="279" w:type="pct"/>
            <w:tcBorders>
              <w:left w:val="nil"/>
              <w:right w:val="single" w:sz="4" w:space="0" w:color="auto"/>
            </w:tcBorders>
            <w:shd w:val="clear" w:color="auto" w:fill="FFFFFF" w:themeFill="background1"/>
            <w:noWrap/>
            <w:vAlign w:val="center"/>
          </w:tcPr>
          <w:p w14:paraId="3EC44453" w14:textId="77777777" w:rsidR="00FF482C" w:rsidRPr="00390630" w:rsidRDefault="00FF482C" w:rsidP="00FF482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40</w:t>
            </w:r>
          </w:p>
        </w:tc>
        <w:tc>
          <w:tcPr>
            <w:tcW w:w="278" w:type="pct"/>
            <w:gridSpan w:val="2"/>
            <w:tcBorders>
              <w:left w:val="single" w:sz="4" w:space="0" w:color="auto"/>
            </w:tcBorders>
            <w:shd w:val="clear" w:color="auto" w:fill="FFFFFF" w:themeFill="background1"/>
            <w:noWrap/>
            <w:vAlign w:val="center"/>
            <w:hideMark/>
          </w:tcPr>
          <w:p w14:paraId="0A7DFDEC" w14:textId="77777777" w:rsidR="00FF482C" w:rsidRPr="008C7DA8" w:rsidRDefault="00FF482C" w:rsidP="00FF482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iCs/>
                <w:color w:val="000000"/>
                <w:sz w:val="16"/>
                <w:szCs w:val="16"/>
                <w:u w:val="single"/>
              </w:rPr>
            </w:pPr>
            <w:r w:rsidRPr="008C7DA8">
              <w:rPr>
                <w:rFonts w:ascii="Calibri" w:eastAsia="Times New Roman" w:hAnsi="Calibri" w:cs="Times New Roman"/>
                <w:i/>
                <w:iCs/>
                <w:color w:val="000000"/>
                <w:sz w:val="16"/>
                <w:szCs w:val="16"/>
                <w:u w:val="single"/>
              </w:rPr>
              <w:t>5955*</w:t>
            </w:r>
          </w:p>
        </w:tc>
        <w:tc>
          <w:tcPr>
            <w:tcW w:w="281" w:type="pct"/>
            <w:tcBorders>
              <w:left w:val="nil"/>
            </w:tcBorders>
            <w:shd w:val="clear" w:color="auto" w:fill="FFFFFF" w:themeFill="background1"/>
            <w:vAlign w:val="center"/>
          </w:tcPr>
          <w:p w14:paraId="1E82EB14" w14:textId="77777777" w:rsidR="00FF482C" w:rsidRPr="008C7DA8" w:rsidRDefault="00FF482C" w:rsidP="00FF482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i/>
                <w:iCs/>
                <w:color w:val="000000"/>
                <w:sz w:val="16"/>
                <w:szCs w:val="16"/>
                <w:u w:val="single"/>
              </w:rPr>
            </w:pPr>
            <w:r w:rsidRPr="008C7DA8">
              <w:rPr>
                <w:rFonts w:ascii="Calibri" w:eastAsia="Times New Roman" w:hAnsi="Calibri" w:cs="Times New Roman"/>
                <w:b/>
                <w:bCs/>
                <w:i/>
                <w:iCs/>
                <w:color w:val="000000"/>
                <w:sz w:val="16"/>
                <w:szCs w:val="16"/>
                <w:u w:val="single"/>
              </w:rPr>
              <w:t>2585</w:t>
            </w:r>
          </w:p>
        </w:tc>
        <w:tc>
          <w:tcPr>
            <w:tcW w:w="292" w:type="pct"/>
            <w:tcBorders>
              <w:left w:val="nil"/>
            </w:tcBorders>
            <w:shd w:val="clear" w:color="auto" w:fill="FFFFFF" w:themeFill="background1"/>
            <w:noWrap/>
            <w:vAlign w:val="center"/>
            <w:hideMark/>
          </w:tcPr>
          <w:p w14:paraId="1F81156A" w14:textId="77777777" w:rsidR="00FF482C" w:rsidRPr="008C7DA8" w:rsidRDefault="00FF482C" w:rsidP="00FF482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i/>
                <w:iCs/>
                <w:color w:val="000000"/>
                <w:sz w:val="16"/>
                <w:szCs w:val="16"/>
                <w:u w:val="single"/>
              </w:rPr>
            </w:pPr>
            <w:r>
              <w:rPr>
                <w:rFonts w:ascii="Calibri" w:eastAsia="Times New Roman" w:hAnsi="Calibri" w:cs="Times New Roman"/>
                <w:b/>
                <w:bCs/>
                <w:i/>
                <w:iCs/>
                <w:color w:val="000000"/>
                <w:sz w:val="16"/>
                <w:szCs w:val="16"/>
                <w:u w:val="single"/>
              </w:rPr>
              <w:t>7</w:t>
            </w:r>
            <w:r w:rsidRPr="008C7DA8">
              <w:rPr>
                <w:rFonts w:ascii="Calibri" w:eastAsia="Times New Roman" w:hAnsi="Calibri" w:cs="Times New Roman"/>
                <w:b/>
                <w:bCs/>
                <w:i/>
                <w:iCs/>
                <w:color w:val="000000"/>
                <w:sz w:val="16"/>
                <w:szCs w:val="16"/>
                <w:u w:val="single"/>
              </w:rPr>
              <w:t>416¨</w:t>
            </w:r>
          </w:p>
        </w:tc>
        <w:tc>
          <w:tcPr>
            <w:tcW w:w="281" w:type="pct"/>
            <w:shd w:val="clear" w:color="auto" w:fill="FFFFFF" w:themeFill="background1"/>
            <w:noWrap/>
            <w:vAlign w:val="center"/>
            <w:hideMark/>
          </w:tcPr>
          <w:p w14:paraId="361F515C" w14:textId="77777777" w:rsidR="00FF482C" w:rsidRPr="00A9602D" w:rsidRDefault="00FF482C" w:rsidP="00FF482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A9602D">
              <w:rPr>
                <w:rFonts w:ascii="Calibri" w:eastAsia="Times New Roman" w:hAnsi="Calibri" w:cs="Times New Roman"/>
                <w:color w:val="000000"/>
                <w:sz w:val="16"/>
                <w:szCs w:val="16"/>
              </w:rPr>
              <w:t>-</w:t>
            </w:r>
          </w:p>
        </w:tc>
        <w:tc>
          <w:tcPr>
            <w:tcW w:w="281" w:type="pct"/>
            <w:shd w:val="clear" w:color="auto" w:fill="FFFFFF" w:themeFill="background1"/>
            <w:noWrap/>
            <w:vAlign w:val="center"/>
            <w:hideMark/>
          </w:tcPr>
          <w:p w14:paraId="6A8105B2" w14:textId="77777777" w:rsidR="00FF482C" w:rsidRPr="00A9602D" w:rsidRDefault="00FF482C" w:rsidP="00FF482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A9602D">
              <w:rPr>
                <w:rFonts w:ascii="Calibri" w:eastAsia="Times New Roman" w:hAnsi="Calibri" w:cs="Times New Roman"/>
                <w:color w:val="000000"/>
                <w:sz w:val="16"/>
                <w:szCs w:val="16"/>
              </w:rPr>
              <w:t>-</w:t>
            </w:r>
          </w:p>
        </w:tc>
        <w:tc>
          <w:tcPr>
            <w:tcW w:w="280" w:type="pct"/>
            <w:shd w:val="clear" w:color="auto" w:fill="FFFFFF" w:themeFill="background1"/>
            <w:noWrap/>
            <w:vAlign w:val="center"/>
            <w:hideMark/>
          </w:tcPr>
          <w:p w14:paraId="72C45E3E" w14:textId="77777777" w:rsidR="00FF482C" w:rsidRPr="00390630" w:rsidRDefault="00FF482C" w:rsidP="00FF482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sz w:val="16"/>
                <w:szCs w:val="16"/>
              </w:rPr>
            </w:pPr>
            <w:r w:rsidRPr="00390630">
              <w:rPr>
                <w:rFonts w:ascii="Calibri" w:eastAsia="Times New Roman" w:hAnsi="Calibri" w:cs="Times New Roman"/>
                <w:b/>
                <w:bCs/>
                <w:color w:val="000000"/>
                <w:sz w:val="16"/>
                <w:szCs w:val="16"/>
              </w:rPr>
              <w:t>54</w:t>
            </w:r>
          </w:p>
        </w:tc>
        <w:tc>
          <w:tcPr>
            <w:tcW w:w="284" w:type="pct"/>
            <w:tcBorders>
              <w:right w:val="single" w:sz="4" w:space="0" w:color="auto"/>
            </w:tcBorders>
            <w:shd w:val="clear" w:color="auto" w:fill="FFFFFF" w:themeFill="background1"/>
            <w:noWrap/>
            <w:vAlign w:val="center"/>
            <w:hideMark/>
          </w:tcPr>
          <w:p w14:paraId="726075E5" w14:textId="77777777" w:rsidR="00FF482C" w:rsidRPr="00390630" w:rsidRDefault="00FF482C" w:rsidP="00FF482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sz w:val="16"/>
                <w:szCs w:val="16"/>
              </w:rPr>
            </w:pPr>
            <w:r w:rsidRPr="00390630">
              <w:rPr>
                <w:rFonts w:ascii="Calibri" w:eastAsia="Times New Roman" w:hAnsi="Calibri" w:cs="Times New Roman"/>
                <w:b/>
                <w:bCs/>
                <w:color w:val="000000"/>
                <w:sz w:val="16"/>
                <w:szCs w:val="16"/>
              </w:rPr>
              <w:t>25</w:t>
            </w:r>
          </w:p>
        </w:tc>
        <w:tc>
          <w:tcPr>
            <w:tcW w:w="281" w:type="pct"/>
            <w:tcBorders>
              <w:left w:val="nil"/>
            </w:tcBorders>
            <w:shd w:val="clear" w:color="auto" w:fill="FFFFFF" w:themeFill="background1"/>
            <w:vAlign w:val="bottom"/>
          </w:tcPr>
          <w:p w14:paraId="7997B851" w14:textId="77777777" w:rsidR="00FF482C" w:rsidRPr="00390630" w:rsidRDefault="00FF482C" w:rsidP="00FF482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27</w:t>
            </w:r>
          </w:p>
        </w:tc>
        <w:tc>
          <w:tcPr>
            <w:tcW w:w="281" w:type="pct"/>
            <w:shd w:val="clear" w:color="auto" w:fill="FFFFFF" w:themeFill="background1"/>
            <w:vAlign w:val="bottom"/>
          </w:tcPr>
          <w:p w14:paraId="4C86EB71" w14:textId="77777777" w:rsidR="00FF482C" w:rsidRDefault="00FF482C" w:rsidP="00FF482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297</w:t>
            </w:r>
          </w:p>
        </w:tc>
        <w:tc>
          <w:tcPr>
            <w:tcW w:w="278" w:type="pct"/>
            <w:shd w:val="clear" w:color="auto" w:fill="FFFFFF" w:themeFill="background1"/>
            <w:vAlign w:val="center"/>
          </w:tcPr>
          <w:p w14:paraId="6F033D2B" w14:textId="77777777" w:rsidR="00FF482C" w:rsidRPr="00390630" w:rsidRDefault="00FF482C" w:rsidP="007D14D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w:t>
            </w:r>
            <w:r w:rsidR="007D14D3">
              <w:rPr>
                <w:rFonts w:ascii="Calibri" w:eastAsia="Times New Roman" w:hAnsi="Calibri" w:cs="Times New Roman"/>
                <w:color w:val="000000"/>
                <w:sz w:val="16"/>
                <w:szCs w:val="16"/>
              </w:rPr>
              <w:t>138</w:t>
            </w:r>
          </w:p>
        </w:tc>
      </w:tr>
      <w:tr w:rsidR="002F2DD1" w:rsidRPr="00F967E4" w14:paraId="20A1A3C6" w14:textId="77777777" w:rsidTr="00051B4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46" w:type="pct"/>
            <w:tcBorders>
              <w:right w:val="single" w:sz="4" w:space="0" w:color="auto"/>
            </w:tcBorders>
            <w:noWrap/>
            <w:vAlign w:val="center"/>
            <w:hideMark/>
          </w:tcPr>
          <w:p w14:paraId="60FBABFC" w14:textId="77777777" w:rsidR="00FF482C" w:rsidRPr="00390630" w:rsidRDefault="00FF482C" w:rsidP="00FF482C">
            <w:pPr>
              <w:jc w:val="center"/>
              <w:rPr>
                <w:rFonts w:ascii="Calibri" w:eastAsia="Times New Roman" w:hAnsi="Calibri" w:cs="Times New Roman"/>
                <w:i w:val="0"/>
                <w:color w:val="000000"/>
                <w:sz w:val="16"/>
                <w:szCs w:val="16"/>
              </w:rPr>
            </w:pPr>
            <w:r w:rsidRPr="00390630">
              <w:rPr>
                <w:rFonts w:ascii="Calibri" w:eastAsia="Times New Roman" w:hAnsi="Calibri" w:cs="Times New Roman"/>
                <w:i w:val="0"/>
                <w:color w:val="000000"/>
                <w:sz w:val="16"/>
                <w:szCs w:val="16"/>
              </w:rPr>
              <w:t xml:space="preserve">HPAM 7030 18 </w:t>
            </w:r>
            <w:proofErr w:type="spellStart"/>
            <w:r w:rsidRPr="00390630">
              <w:rPr>
                <w:rFonts w:ascii="Calibri" w:eastAsia="Times New Roman" w:hAnsi="Calibri" w:cs="Times New Roman"/>
                <w:i w:val="0"/>
                <w:color w:val="000000"/>
                <w:sz w:val="16"/>
                <w:szCs w:val="16"/>
              </w:rPr>
              <w:t>MDa</w:t>
            </w:r>
            <w:proofErr w:type="spellEnd"/>
          </w:p>
        </w:tc>
        <w:tc>
          <w:tcPr>
            <w:tcW w:w="279" w:type="pct"/>
            <w:shd w:val="clear" w:color="auto" w:fill="FFFFFF" w:themeFill="background1"/>
            <w:vAlign w:val="center"/>
          </w:tcPr>
          <w:p w14:paraId="3201DC62" w14:textId="77777777" w:rsidR="00FF482C" w:rsidRPr="00390630"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16.9</w:t>
            </w:r>
          </w:p>
        </w:tc>
        <w:tc>
          <w:tcPr>
            <w:tcW w:w="279" w:type="pct"/>
            <w:shd w:val="clear" w:color="auto" w:fill="FFFFFF" w:themeFill="background1"/>
            <w:vAlign w:val="center"/>
          </w:tcPr>
          <w:p w14:paraId="0C705C6B" w14:textId="77777777" w:rsidR="00FF482C" w:rsidRPr="00390630"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29.2</w:t>
            </w:r>
          </w:p>
        </w:tc>
        <w:tc>
          <w:tcPr>
            <w:tcW w:w="279" w:type="pct"/>
            <w:tcBorders>
              <w:left w:val="nil"/>
              <w:right w:val="single" w:sz="4" w:space="0" w:color="auto"/>
            </w:tcBorders>
            <w:shd w:val="clear" w:color="auto" w:fill="FFFFFF" w:themeFill="background1"/>
            <w:noWrap/>
            <w:vAlign w:val="center"/>
          </w:tcPr>
          <w:p w14:paraId="4D962CEB" w14:textId="77777777" w:rsidR="00FF482C" w:rsidRPr="00390630"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40</w:t>
            </w:r>
          </w:p>
        </w:tc>
        <w:tc>
          <w:tcPr>
            <w:tcW w:w="278" w:type="pct"/>
            <w:gridSpan w:val="2"/>
            <w:tcBorders>
              <w:left w:val="single" w:sz="4" w:space="0" w:color="auto"/>
            </w:tcBorders>
            <w:shd w:val="clear" w:color="auto" w:fill="FFFFFF" w:themeFill="background1"/>
            <w:noWrap/>
            <w:vAlign w:val="center"/>
            <w:hideMark/>
          </w:tcPr>
          <w:p w14:paraId="1546081E" w14:textId="77777777" w:rsidR="00FF482C" w:rsidRPr="008C7DA8"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i/>
                <w:iCs/>
                <w:color w:val="000000"/>
                <w:sz w:val="16"/>
                <w:szCs w:val="16"/>
                <w:u w:val="single"/>
              </w:rPr>
            </w:pPr>
            <w:r w:rsidRPr="008C7DA8">
              <w:rPr>
                <w:rFonts w:ascii="Calibri" w:eastAsia="Times New Roman" w:hAnsi="Calibri" w:cs="Times New Roman"/>
                <w:i/>
                <w:iCs/>
                <w:color w:val="000000"/>
                <w:sz w:val="16"/>
                <w:szCs w:val="16"/>
                <w:u w:val="single"/>
              </w:rPr>
              <w:t>6630*</w:t>
            </w:r>
          </w:p>
        </w:tc>
        <w:tc>
          <w:tcPr>
            <w:tcW w:w="281" w:type="pct"/>
            <w:tcBorders>
              <w:left w:val="nil"/>
            </w:tcBorders>
            <w:shd w:val="clear" w:color="auto" w:fill="FFFFFF" w:themeFill="background1"/>
            <w:vAlign w:val="center"/>
          </w:tcPr>
          <w:p w14:paraId="3AB22B15" w14:textId="77777777" w:rsidR="00FF482C" w:rsidRPr="008C7DA8"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16"/>
                <w:szCs w:val="16"/>
                <w:u w:val="single"/>
              </w:rPr>
            </w:pPr>
            <w:r w:rsidRPr="008C7DA8">
              <w:rPr>
                <w:rFonts w:ascii="Calibri" w:eastAsia="Times New Roman" w:hAnsi="Calibri" w:cs="Times New Roman"/>
                <w:b/>
                <w:bCs/>
                <w:i/>
                <w:iCs/>
                <w:color w:val="000000"/>
                <w:sz w:val="16"/>
                <w:szCs w:val="16"/>
                <w:u w:val="single"/>
              </w:rPr>
              <w:t>2941</w:t>
            </w:r>
          </w:p>
        </w:tc>
        <w:tc>
          <w:tcPr>
            <w:tcW w:w="292" w:type="pct"/>
            <w:tcBorders>
              <w:left w:val="nil"/>
            </w:tcBorders>
            <w:shd w:val="clear" w:color="auto" w:fill="FFFFFF" w:themeFill="background1"/>
            <w:noWrap/>
            <w:vAlign w:val="center"/>
            <w:hideMark/>
          </w:tcPr>
          <w:p w14:paraId="602BA9B5" w14:textId="77777777" w:rsidR="00FF482C" w:rsidRPr="008C7DA8"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16"/>
                <w:szCs w:val="16"/>
                <w:u w:val="single"/>
              </w:rPr>
            </w:pPr>
            <w:r w:rsidRPr="008C7DA8">
              <w:rPr>
                <w:rFonts w:ascii="Calibri" w:eastAsia="Times New Roman" w:hAnsi="Calibri" w:cs="Times New Roman"/>
                <w:b/>
                <w:bCs/>
                <w:color w:val="000000"/>
                <w:sz w:val="16"/>
                <w:szCs w:val="16"/>
                <w:u w:val="single"/>
              </w:rPr>
              <w:t>10123¨</w:t>
            </w:r>
          </w:p>
        </w:tc>
        <w:tc>
          <w:tcPr>
            <w:tcW w:w="281" w:type="pct"/>
            <w:shd w:val="clear" w:color="auto" w:fill="FFFFFF" w:themeFill="background1"/>
            <w:noWrap/>
            <w:vAlign w:val="center"/>
            <w:hideMark/>
          </w:tcPr>
          <w:p w14:paraId="061A5FDF" w14:textId="77777777" w:rsidR="00FF482C" w:rsidRPr="00A9602D"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A9602D">
              <w:rPr>
                <w:rFonts w:ascii="Calibri" w:eastAsia="Times New Roman" w:hAnsi="Calibri" w:cs="Times New Roman"/>
                <w:color w:val="000000"/>
                <w:sz w:val="16"/>
                <w:szCs w:val="16"/>
              </w:rPr>
              <w:t>-</w:t>
            </w:r>
          </w:p>
        </w:tc>
        <w:tc>
          <w:tcPr>
            <w:tcW w:w="281" w:type="pct"/>
            <w:shd w:val="clear" w:color="auto" w:fill="FFFFFF" w:themeFill="background1"/>
            <w:noWrap/>
            <w:vAlign w:val="center"/>
            <w:hideMark/>
          </w:tcPr>
          <w:p w14:paraId="3CDC9CB1" w14:textId="77777777" w:rsidR="00FF482C" w:rsidRPr="00A9602D"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A9602D">
              <w:rPr>
                <w:rFonts w:ascii="Calibri" w:eastAsia="Times New Roman" w:hAnsi="Calibri" w:cs="Times New Roman"/>
                <w:color w:val="000000"/>
                <w:sz w:val="16"/>
                <w:szCs w:val="16"/>
              </w:rPr>
              <w:t>-</w:t>
            </w:r>
          </w:p>
        </w:tc>
        <w:tc>
          <w:tcPr>
            <w:tcW w:w="280" w:type="pct"/>
            <w:shd w:val="clear" w:color="auto" w:fill="FFFFFF" w:themeFill="background1"/>
            <w:noWrap/>
            <w:vAlign w:val="center"/>
            <w:hideMark/>
          </w:tcPr>
          <w:p w14:paraId="7674125B" w14:textId="77777777" w:rsidR="00FF482C" w:rsidRPr="00390630"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i/>
                <w:iCs/>
                <w:color w:val="000000"/>
                <w:sz w:val="16"/>
                <w:szCs w:val="16"/>
              </w:rPr>
            </w:pPr>
            <w:r w:rsidRPr="00390630">
              <w:rPr>
                <w:rFonts w:ascii="Calibri" w:eastAsia="Times New Roman" w:hAnsi="Calibri" w:cs="Times New Roman"/>
                <w:b/>
                <w:bCs/>
                <w:i/>
                <w:iCs/>
                <w:color w:val="000000"/>
                <w:sz w:val="16"/>
                <w:szCs w:val="16"/>
              </w:rPr>
              <w:t>64</w:t>
            </w:r>
          </w:p>
        </w:tc>
        <w:tc>
          <w:tcPr>
            <w:tcW w:w="284" w:type="pct"/>
            <w:tcBorders>
              <w:right w:val="single" w:sz="4" w:space="0" w:color="auto"/>
            </w:tcBorders>
            <w:shd w:val="clear" w:color="auto" w:fill="FFFFFF" w:themeFill="background1"/>
            <w:noWrap/>
            <w:vAlign w:val="center"/>
            <w:hideMark/>
          </w:tcPr>
          <w:p w14:paraId="5DF12804" w14:textId="77777777" w:rsidR="00FF482C" w:rsidRPr="00390630"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16"/>
                <w:szCs w:val="16"/>
              </w:rPr>
            </w:pPr>
            <w:r w:rsidRPr="00390630">
              <w:rPr>
                <w:rFonts w:ascii="Calibri" w:eastAsia="Times New Roman" w:hAnsi="Calibri" w:cs="Times New Roman"/>
                <w:b/>
                <w:bCs/>
                <w:color w:val="000000"/>
                <w:sz w:val="16"/>
                <w:szCs w:val="16"/>
              </w:rPr>
              <w:t>21</w:t>
            </w:r>
          </w:p>
        </w:tc>
        <w:tc>
          <w:tcPr>
            <w:tcW w:w="281" w:type="pct"/>
            <w:tcBorders>
              <w:left w:val="nil"/>
            </w:tcBorders>
            <w:shd w:val="clear" w:color="auto" w:fill="FFFFFF" w:themeFill="background1"/>
            <w:vAlign w:val="bottom"/>
          </w:tcPr>
          <w:p w14:paraId="0798FE25" w14:textId="77777777" w:rsidR="00FF482C" w:rsidRPr="00390630"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31</w:t>
            </w:r>
          </w:p>
        </w:tc>
        <w:tc>
          <w:tcPr>
            <w:tcW w:w="281" w:type="pct"/>
            <w:shd w:val="clear" w:color="auto" w:fill="FFFFFF" w:themeFill="background1"/>
            <w:vAlign w:val="bottom"/>
          </w:tcPr>
          <w:p w14:paraId="135A7902" w14:textId="77777777" w:rsidR="00FF482C"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351</w:t>
            </w:r>
          </w:p>
        </w:tc>
        <w:tc>
          <w:tcPr>
            <w:tcW w:w="278" w:type="pct"/>
            <w:shd w:val="clear" w:color="auto" w:fill="FFFFFF" w:themeFill="background1"/>
            <w:vAlign w:val="center"/>
          </w:tcPr>
          <w:p w14:paraId="10E0F19C" w14:textId="77777777" w:rsidR="00FF482C" w:rsidRPr="00390630" w:rsidRDefault="007D14D3"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1820</w:t>
            </w:r>
          </w:p>
        </w:tc>
      </w:tr>
      <w:tr w:rsidR="002F2DD1" w:rsidRPr="00F967E4" w14:paraId="53ABB4F8" w14:textId="77777777" w:rsidTr="00051B4A">
        <w:trPr>
          <w:trHeight w:val="20"/>
        </w:trPr>
        <w:tc>
          <w:tcPr>
            <w:cnfStyle w:val="001000000000" w:firstRow="0" w:lastRow="0" w:firstColumn="1" w:lastColumn="0" w:oddVBand="0" w:evenVBand="0" w:oddHBand="0" w:evenHBand="0" w:firstRowFirstColumn="0" w:firstRowLastColumn="0" w:lastRowFirstColumn="0" w:lastRowLastColumn="0"/>
            <w:tcW w:w="1346" w:type="pct"/>
            <w:tcBorders>
              <w:right w:val="single" w:sz="4" w:space="0" w:color="auto"/>
            </w:tcBorders>
            <w:noWrap/>
            <w:vAlign w:val="center"/>
            <w:hideMark/>
          </w:tcPr>
          <w:p w14:paraId="74149BF3" w14:textId="77777777" w:rsidR="00FF482C" w:rsidRPr="00390630" w:rsidRDefault="00FF482C" w:rsidP="00FF482C">
            <w:pPr>
              <w:jc w:val="center"/>
              <w:rPr>
                <w:rFonts w:ascii="Calibri" w:eastAsia="Times New Roman" w:hAnsi="Calibri" w:cs="Times New Roman"/>
                <w:i w:val="0"/>
                <w:color w:val="000000"/>
                <w:sz w:val="16"/>
                <w:szCs w:val="16"/>
              </w:rPr>
            </w:pPr>
            <w:r w:rsidRPr="00390630">
              <w:rPr>
                <w:rFonts w:ascii="Calibri" w:eastAsia="Times New Roman" w:hAnsi="Calibri" w:cs="Times New Roman"/>
                <w:i w:val="0"/>
                <w:color w:val="000000"/>
                <w:sz w:val="16"/>
                <w:szCs w:val="16"/>
              </w:rPr>
              <w:t xml:space="preserve">HPAM 9010 200 </w:t>
            </w:r>
            <w:proofErr w:type="spellStart"/>
            <w:r w:rsidRPr="00390630">
              <w:rPr>
                <w:rFonts w:ascii="Calibri" w:eastAsia="Times New Roman" w:hAnsi="Calibri" w:cs="Times New Roman"/>
                <w:i w:val="0"/>
                <w:color w:val="000000"/>
                <w:sz w:val="16"/>
                <w:szCs w:val="16"/>
              </w:rPr>
              <w:t>kDa</w:t>
            </w:r>
            <w:proofErr w:type="spellEnd"/>
          </w:p>
        </w:tc>
        <w:tc>
          <w:tcPr>
            <w:tcW w:w="279" w:type="pct"/>
            <w:shd w:val="clear" w:color="auto" w:fill="FFFFFF" w:themeFill="background1"/>
            <w:vAlign w:val="center"/>
          </w:tcPr>
          <w:p w14:paraId="55AF9BE2" w14:textId="77777777" w:rsidR="00FF482C" w:rsidRPr="00390630" w:rsidRDefault="00FF482C" w:rsidP="00FF482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33.9</w:t>
            </w:r>
          </w:p>
        </w:tc>
        <w:tc>
          <w:tcPr>
            <w:tcW w:w="279" w:type="pct"/>
            <w:shd w:val="clear" w:color="auto" w:fill="FFFFFF" w:themeFill="background1"/>
            <w:vAlign w:val="center"/>
          </w:tcPr>
          <w:p w14:paraId="4CFC0870" w14:textId="77777777" w:rsidR="00FF482C" w:rsidRPr="00390630" w:rsidRDefault="00FF482C" w:rsidP="00FF482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42.0</w:t>
            </w:r>
          </w:p>
        </w:tc>
        <w:tc>
          <w:tcPr>
            <w:tcW w:w="279" w:type="pct"/>
            <w:tcBorders>
              <w:left w:val="nil"/>
              <w:right w:val="single" w:sz="4" w:space="0" w:color="auto"/>
            </w:tcBorders>
            <w:shd w:val="clear" w:color="auto" w:fill="FFFFFF" w:themeFill="background1"/>
            <w:noWrap/>
            <w:vAlign w:val="center"/>
          </w:tcPr>
          <w:p w14:paraId="7BDC9AA2" w14:textId="77777777" w:rsidR="00FF482C" w:rsidRPr="00390630" w:rsidRDefault="00FF482C" w:rsidP="00FF482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40</w:t>
            </w:r>
          </w:p>
        </w:tc>
        <w:tc>
          <w:tcPr>
            <w:tcW w:w="278" w:type="pct"/>
            <w:gridSpan w:val="2"/>
            <w:tcBorders>
              <w:left w:val="single" w:sz="4" w:space="0" w:color="auto"/>
            </w:tcBorders>
            <w:shd w:val="clear" w:color="auto" w:fill="FFFFFF" w:themeFill="background1"/>
            <w:noWrap/>
            <w:vAlign w:val="center"/>
            <w:hideMark/>
          </w:tcPr>
          <w:p w14:paraId="592532E9" w14:textId="77777777" w:rsidR="00FF482C" w:rsidRPr="00390630" w:rsidRDefault="00FF482C" w:rsidP="00FF482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480</w:t>
            </w:r>
          </w:p>
        </w:tc>
        <w:tc>
          <w:tcPr>
            <w:tcW w:w="281" w:type="pct"/>
            <w:tcBorders>
              <w:left w:val="nil"/>
            </w:tcBorders>
            <w:shd w:val="clear" w:color="auto" w:fill="FFFFFF" w:themeFill="background1"/>
            <w:vAlign w:val="center"/>
          </w:tcPr>
          <w:p w14:paraId="031EEA71" w14:textId="77777777" w:rsidR="00FF482C" w:rsidRPr="00390630" w:rsidRDefault="00FF482C" w:rsidP="00FF482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sz w:val="16"/>
                <w:szCs w:val="16"/>
              </w:rPr>
            </w:pPr>
            <w:r>
              <w:rPr>
                <w:rFonts w:ascii="Calibri" w:eastAsia="Times New Roman" w:hAnsi="Calibri" w:cs="Times New Roman"/>
                <w:b/>
                <w:bCs/>
                <w:color w:val="000000"/>
                <w:sz w:val="16"/>
                <w:szCs w:val="16"/>
              </w:rPr>
              <w:t>479</w:t>
            </w:r>
          </w:p>
        </w:tc>
        <w:tc>
          <w:tcPr>
            <w:tcW w:w="292" w:type="pct"/>
            <w:tcBorders>
              <w:left w:val="nil"/>
            </w:tcBorders>
            <w:shd w:val="clear" w:color="auto" w:fill="FFFFFF" w:themeFill="background1"/>
            <w:noWrap/>
            <w:vAlign w:val="center"/>
            <w:hideMark/>
          </w:tcPr>
          <w:p w14:paraId="5414A3B4" w14:textId="77777777" w:rsidR="00FF482C" w:rsidRPr="00390630" w:rsidRDefault="00FF482C" w:rsidP="00FF482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sz w:val="16"/>
                <w:szCs w:val="16"/>
              </w:rPr>
            </w:pPr>
            <w:r w:rsidRPr="00390630">
              <w:rPr>
                <w:rFonts w:ascii="Calibri" w:eastAsia="Times New Roman" w:hAnsi="Calibri" w:cs="Times New Roman"/>
                <w:b/>
                <w:bCs/>
                <w:color w:val="000000"/>
                <w:sz w:val="16"/>
                <w:szCs w:val="16"/>
              </w:rPr>
              <w:t>470</w:t>
            </w:r>
          </w:p>
        </w:tc>
        <w:tc>
          <w:tcPr>
            <w:tcW w:w="281" w:type="pct"/>
            <w:shd w:val="clear" w:color="auto" w:fill="FFFFFF" w:themeFill="background1"/>
            <w:noWrap/>
            <w:vAlign w:val="center"/>
            <w:hideMark/>
          </w:tcPr>
          <w:p w14:paraId="36D90224" w14:textId="77777777" w:rsidR="00FF482C" w:rsidRPr="00A9602D" w:rsidRDefault="00FF482C" w:rsidP="00FF482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A9602D">
              <w:rPr>
                <w:rFonts w:ascii="Calibri" w:eastAsia="Times New Roman" w:hAnsi="Calibri" w:cs="Times New Roman"/>
                <w:color w:val="000000"/>
                <w:sz w:val="16"/>
                <w:szCs w:val="16"/>
              </w:rPr>
              <w:t>-</w:t>
            </w:r>
          </w:p>
        </w:tc>
        <w:tc>
          <w:tcPr>
            <w:tcW w:w="281" w:type="pct"/>
            <w:shd w:val="clear" w:color="auto" w:fill="FFFFFF" w:themeFill="background1"/>
            <w:noWrap/>
            <w:vAlign w:val="center"/>
            <w:hideMark/>
          </w:tcPr>
          <w:p w14:paraId="3E33F013" w14:textId="77777777" w:rsidR="00FF482C" w:rsidRPr="00A9602D" w:rsidRDefault="00FF482C" w:rsidP="00FF482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A9602D">
              <w:rPr>
                <w:rFonts w:ascii="Calibri" w:eastAsia="Times New Roman" w:hAnsi="Calibri" w:cs="Times New Roman"/>
                <w:color w:val="000000"/>
                <w:sz w:val="16"/>
                <w:szCs w:val="16"/>
              </w:rPr>
              <w:t>-</w:t>
            </w:r>
          </w:p>
        </w:tc>
        <w:tc>
          <w:tcPr>
            <w:tcW w:w="280" w:type="pct"/>
            <w:shd w:val="clear" w:color="auto" w:fill="FFFFFF" w:themeFill="background1"/>
            <w:noWrap/>
            <w:vAlign w:val="center"/>
            <w:hideMark/>
          </w:tcPr>
          <w:p w14:paraId="698DF04D" w14:textId="77777777" w:rsidR="00FF482C" w:rsidRPr="00390630" w:rsidRDefault="00FF482C" w:rsidP="00FF482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sz w:val="16"/>
                <w:szCs w:val="16"/>
              </w:rPr>
            </w:pPr>
            <w:r w:rsidRPr="00390630">
              <w:rPr>
                <w:rFonts w:ascii="Calibri" w:eastAsia="Times New Roman" w:hAnsi="Calibri" w:cs="Times New Roman"/>
                <w:b/>
                <w:bCs/>
                <w:color w:val="000000"/>
                <w:sz w:val="16"/>
                <w:szCs w:val="16"/>
              </w:rPr>
              <w:t>81</w:t>
            </w:r>
          </w:p>
        </w:tc>
        <w:tc>
          <w:tcPr>
            <w:tcW w:w="284" w:type="pct"/>
            <w:tcBorders>
              <w:right w:val="single" w:sz="4" w:space="0" w:color="auto"/>
            </w:tcBorders>
            <w:shd w:val="clear" w:color="auto" w:fill="FFFFFF" w:themeFill="background1"/>
            <w:noWrap/>
            <w:vAlign w:val="center"/>
            <w:hideMark/>
          </w:tcPr>
          <w:p w14:paraId="0548AD4B" w14:textId="77777777" w:rsidR="00FF482C" w:rsidRPr="00390630" w:rsidRDefault="00FF482C" w:rsidP="00FF482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sz w:val="16"/>
                <w:szCs w:val="16"/>
              </w:rPr>
            </w:pPr>
            <w:r w:rsidRPr="00390630">
              <w:rPr>
                <w:rFonts w:ascii="Calibri" w:eastAsia="Times New Roman" w:hAnsi="Calibri" w:cs="Times New Roman"/>
                <w:b/>
                <w:bCs/>
                <w:color w:val="000000"/>
                <w:sz w:val="16"/>
                <w:szCs w:val="16"/>
              </w:rPr>
              <w:t>25</w:t>
            </w:r>
          </w:p>
        </w:tc>
        <w:tc>
          <w:tcPr>
            <w:tcW w:w="281" w:type="pct"/>
            <w:tcBorders>
              <w:left w:val="nil"/>
            </w:tcBorders>
            <w:shd w:val="clear" w:color="auto" w:fill="FFFFFF" w:themeFill="background1"/>
            <w:vAlign w:val="bottom"/>
          </w:tcPr>
          <w:p w14:paraId="502CB843" w14:textId="77777777" w:rsidR="00FF482C" w:rsidRPr="00390630" w:rsidRDefault="00FF482C" w:rsidP="00FF482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26</w:t>
            </w:r>
          </w:p>
        </w:tc>
        <w:tc>
          <w:tcPr>
            <w:tcW w:w="281" w:type="pct"/>
            <w:shd w:val="clear" w:color="auto" w:fill="FFFFFF" w:themeFill="background1"/>
            <w:vAlign w:val="bottom"/>
          </w:tcPr>
          <w:p w14:paraId="5EA5CE03" w14:textId="77777777" w:rsidR="00FF482C" w:rsidRDefault="00FF482C" w:rsidP="00FF482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288</w:t>
            </w:r>
          </w:p>
        </w:tc>
        <w:tc>
          <w:tcPr>
            <w:tcW w:w="278" w:type="pct"/>
            <w:shd w:val="clear" w:color="auto" w:fill="FFFFFF" w:themeFill="background1"/>
            <w:vAlign w:val="center"/>
          </w:tcPr>
          <w:p w14:paraId="19DD239B" w14:textId="77777777" w:rsidR="00FF482C" w:rsidRPr="00390630" w:rsidRDefault="00FF482C" w:rsidP="007D14D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22</w:t>
            </w:r>
            <w:r w:rsidR="007D14D3">
              <w:rPr>
                <w:rFonts w:ascii="Calibri" w:eastAsia="Times New Roman" w:hAnsi="Calibri" w:cs="Times New Roman"/>
                <w:color w:val="000000"/>
                <w:sz w:val="16"/>
                <w:szCs w:val="16"/>
              </w:rPr>
              <w:t>15</w:t>
            </w:r>
          </w:p>
        </w:tc>
      </w:tr>
      <w:tr w:rsidR="002F2DD1" w:rsidRPr="00F967E4" w14:paraId="55CA2A6D" w14:textId="77777777" w:rsidTr="00051B4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46" w:type="pct"/>
            <w:tcBorders>
              <w:right w:val="single" w:sz="4" w:space="0" w:color="auto"/>
            </w:tcBorders>
            <w:noWrap/>
            <w:vAlign w:val="center"/>
            <w:hideMark/>
          </w:tcPr>
          <w:p w14:paraId="7D4A68C1" w14:textId="77777777" w:rsidR="00FF482C" w:rsidRPr="00390630" w:rsidRDefault="00FF482C" w:rsidP="00FF482C">
            <w:pPr>
              <w:jc w:val="center"/>
              <w:rPr>
                <w:rFonts w:ascii="Calibri" w:eastAsia="Times New Roman" w:hAnsi="Calibri" w:cs="Times New Roman"/>
                <w:i w:val="0"/>
                <w:color w:val="000000"/>
                <w:sz w:val="16"/>
                <w:szCs w:val="16"/>
              </w:rPr>
            </w:pPr>
            <w:r w:rsidRPr="00390630">
              <w:rPr>
                <w:rFonts w:ascii="Calibri" w:eastAsia="Times New Roman" w:hAnsi="Calibri" w:cs="Times New Roman"/>
                <w:i w:val="0"/>
                <w:color w:val="000000"/>
                <w:sz w:val="16"/>
                <w:szCs w:val="16"/>
              </w:rPr>
              <w:t xml:space="preserve">PAC 2 </w:t>
            </w:r>
            <w:proofErr w:type="spellStart"/>
            <w:r w:rsidRPr="00390630">
              <w:rPr>
                <w:rFonts w:ascii="Calibri" w:eastAsia="Times New Roman" w:hAnsi="Calibri" w:cs="Times New Roman"/>
                <w:i w:val="0"/>
                <w:color w:val="000000"/>
                <w:sz w:val="16"/>
                <w:szCs w:val="16"/>
              </w:rPr>
              <w:t>kDa</w:t>
            </w:r>
            <w:proofErr w:type="spellEnd"/>
          </w:p>
        </w:tc>
        <w:tc>
          <w:tcPr>
            <w:tcW w:w="279" w:type="pct"/>
            <w:shd w:val="clear" w:color="auto" w:fill="FFFFFF" w:themeFill="background1"/>
            <w:vAlign w:val="center"/>
          </w:tcPr>
          <w:p w14:paraId="2AA1AC13" w14:textId="77777777" w:rsidR="00FF482C" w:rsidRPr="00390630"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25.7</w:t>
            </w:r>
          </w:p>
        </w:tc>
        <w:tc>
          <w:tcPr>
            <w:tcW w:w="279" w:type="pct"/>
            <w:shd w:val="clear" w:color="auto" w:fill="FFFFFF" w:themeFill="background1"/>
            <w:vAlign w:val="center"/>
          </w:tcPr>
          <w:p w14:paraId="17532767" w14:textId="77777777" w:rsidR="00FF482C" w:rsidRPr="00390630"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32.9</w:t>
            </w:r>
          </w:p>
        </w:tc>
        <w:tc>
          <w:tcPr>
            <w:tcW w:w="279" w:type="pct"/>
            <w:tcBorders>
              <w:left w:val="nil"/>
              <w:right w:val="single" w:sz="4" w:space="0" w:color="auto"/>
            </w:tcBorders>
            <w:shd w:val="clear" w:color="auto" w:fill="FFFFFF" w:themeFill="background1"/>
            <w:noWrap/>
            <w:vAlign w:val="center"/>
          </w:tcPr>
          <w:p w14:paraId="6C1B4D5E" w14:textId="77777777" w:rsidR="00FF482C" w:rsidRPr="00390630"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40</w:t>
            </w:r>
          </w:p>
        </w:tc>
        <w:tc>
          <w:tcPr>
            <w:tcW w:w="278" w:type="pct"/>
            <w:gridSpan w:val="2"/>
            <w:tcBorders>
              <w:left w:val="single" w:sz="4" w:space="0" w:color="auto"/>
            </w:tcBorders>
            <w:shd w:val="clear" w:color="auto" w:fill="FFFFFF" w:themeFill="background1"/>
            <w:noWrap/>
            <w:vAlign w:val="center"/>
            <w:hideMark/>
          </w:tcPr>
          <w:p w14:paraId="6E73FCC4" w14:textId="77777777" w:rsidR="00FF482C" w:rsidRPr="00390630"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2.6</w:t>
            </w:r>
          </w:p>
        </w:tc>
        <w:tc>
          <w:tcPr>
            <w:tcW w:w="281" w:type="pct"/>
            <w:tcBorders>
              <w:left w:val="nil"/>
            </w:tcBorders>
            <w:shd w:val="clear" w:color="auto" w:fill="FFFFFF" w:themeFill="background1"/>
            <w:vAlign w:val="center"/>
          </w:tcPr>
          <w:p w14:paraId="72B4E183" w14:textId="77777777" w:rsidR="00FF482C" w:rsidRPr="00390630"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16"/>
                <w:szCs w:val="16"/>
              </w:rPr>
            </w:pPr>
            <w:r w:rsidRPr="00390630">
              <w:rPr>
                <w:rFonts w:ascii="Calibri" w:eastAsia="Times New Roman" w:hAnsi="Calibri" w:cs="Times New Roman"/>
                <w:b/>
                <w:bCs/>
                <w:color w:val="000000"/>
                <w:sz w:val="16"/>
                <w:szCs w:val="16"/>
              </w:rPr>
              <w:t>2.3</w:t>
            </w:r>
          </w:p>
        </w:tc>
        <w:tc>
          <w:tcPr>
            <w:tcW w:w="292" w:type="pct"/>
            <w:tcBorders>
              <w:left w:val="nil"/>
            </w:tcBorders>
            <w:shd w:val="clear" w:color="auto" w:fill="FFFFFF" w:themeFill="background1"/>
            <w:noWrap/>
            <w:vAlign w:val="center"/>
            <w:hideMark/>
          </w:tcPr>
          <w:p w14:paraId="203C579A" w14:textId="77777777" w:rsidR="00FF482C" w:rsidRPr="00390630"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16"/>
                <w:szCs w:val="16"/>
              </w:rPr>
            </w:pPr>
            <w:r w:rsidRPr="00390630">
              <w:rPr>
                <w:rFonts w:ascii="Calibri" w:eastAsia="Times New Roman" w:hAnsi="Calibri" w:cs="Times New Roman"/>
                <w:b/>
                <w:bCs/>
                <w:color w:val="000000"/>
                <w:sz w:val="16"/>
                <w:szCs w:val="16"/>
              </w:rPr>
              <w:t>2.7</w:t>
            </w:r>
          </w:p>
        </w:tc>
        <w:tc>
          <w:tcPr>
            <w:tcW w:w="281" w:type="pct"/>
            <w:shd w:val="clear" w:color="auto" w:fill="FFFFFF" w:themeFill="background1"/>
            <w:noWrap/>
            <w:vAlign w:val="center"/>
            <w:hideMark/>
          </w:tcPr>
          <w:p w14:paraId="45F96FE8" w14:textId="77777777" w:rsidR="00FF482C" w:rsidRPr="00A9602D"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A9602D">
              <w:rPr>
                <w:rFonts w:ascii="Calibri" w:eastAsia="Times New Roman" w:hAnsi="Calibri" w:cs="Times New Roman"/>
                <w:color w:val="000000"/>
                <w:sz w:val="16"/>
                <w:szCs w:val="16"/>
              </w:rPr>
              <w:t>-</w:t>
            </w:r>
          </w:p>
        </w:tc>
        <w:tc>
          <w:tcPr>
            <w:tcW w:w="281" w:type="pct"/>
            <w:shd w:val="clear" w:color="auto" w:fill="FFFFFF" w:themeFill="background1"/>
            <w:noWrap/>
            <w:vAlign w:val="center"/>
            <w:hideMark/>
          </w:tcPr>
          <w:p w14:paraId="0D4703A2" w14:textId="77777777" w:rsidR="00FF482C" w:rsidRPr="00A9602D"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A9602D">
              <w:rPr>
                <w:rFonts w:ascii="Calibri" w:eastAsia="Times New Roman" w:hAnsi="Calibri" w:cs="Times New Roman"/>
                <w:color w:val="000000"/>
                <w:sz w:val="16"/>
                <w:szCs w:val="16"/>
              </w:rPr>
              <w:t>-</w:t>
            </w:r>
          </w:p>
        </w:tc>
        <w:tc>
          <w:tcPr>
            <w:tcW w:w="280" w:type="pct"/>
            <w:shd w:val="clear" w:color="auto" w:fill="FFFFFF" w:themeFill="background1"/>
            <w:noWrap/>
            <w:vAlign w:val="center"/>
            <w:hideMark/>
          </w:tcPr>
          <w:p w14:paraId="786303FD" w14:textId="77777777" w:rsidR="00FF482C" w:rsidRPr="00390630"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16"/>
                <w:szCs w:val="16"/>
              </w:rPr>
            </w:pPr>
            <w:r w:rsidRPr="00390630">
              <w:rPr>
                <w:rFonts w:ascii="Calibri" w:eastAsia="Times New Roman" w:hAnsi="Calibri" w:cs="Times New Roman"/>
                <w:b/>
                <w:bCs/>
                <w:color w:val="000000"/>
                <w:sz w:val="16"/>
                <w:szCs w:val="16"/>
              </w:rPr>
              <w:t>1.6</w:t>
            </w:r>
          </w:p>
        </w:tc>
        <w:tc>
          <w:tcPr>
            <w:tcW w:w="284" w:type="pct"/>
            <w:tcBorders>
              <w:right w:val="single" w:sz="4" w:space="0" w:color="auto"/>
            </w:tcBorders>
            <w:shd w:val="clear" w:color="auto" w:fill="FFFFFF" w:themeFill="background1"/>
            <w:noWrap/>
            <w:vAlign w:val="center"/>
            <w:hideMark/>
          </w:tcPr>
          <w:p w14:paraId="099CEC36" w14:textId="77777777" w:rsidR="00FF482C" w:rsidRPr="009C25EB"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strike/>
                <w:color w:val="000000"/>
                <w:sz w:val="16"/>
                <w:szCs w:val="16"/>
              </w:rPr>
            </w:pPr>
            <w:r w:rsidRPr="009C25EB">
              <w:rPr>
                <w:rFonts w:ascii="Calibri" w:eastAsia="Times New Roman" w:hAnsi="Calibri" w:cs="Times New Roman"/>
                <w:b/>
                <w:bCs/>
                <w:strike/>
                <w:color w:val="000000"/>
                <w:sz w:val="16"/>
                <w:szCs w:val="16"/>
              </w:rPr>
              <w:t>1.1</w:t>
            </w:r>
          </w:p>
        </w:tc>
        <w:tc>
          <w:tcPr>
            <w:tcW w:w="281" w:type="pct"/>
            <w:tcBorders>
              <w:left w:val="nil"/>
            </w:tcBorders>
            <w:shd w:val="clear" w:color="auto" w:fill="FFFFFF" w:themeFill="background1"/>
            <w:vAlign w:val="bottom"/>
          </w:tcPr>
          <w:p w14:paraId="641E8B49" w14:textId="77777777" w:rsidR="00FF482C" w:rsidRPr="00390630"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350</w:t>
            </w:r>
          </w:p>
        </w:tc>
        <w:tc>
          <w:tcPr>
            <w:tcW w:w="281" w:type="pct"/>
            <w:shd w:val="clear" w:color="auto" w:fill="FFFFFF" w:themeFill="background1"/>
            <w:vAlign w:val="bottom"/>
          </w:tcPr>
          <w:p w14:paraId="02D26E27" w14:textId="77777777" w:rsidR="00FF482C"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3909</w:t>
            </w:r>
          </w:p>
        </w:tc>
        <w:tc>
          <w:tcPr>
            <w:tcW w:w="278" w:type="pct"/>
            <w:shd w:val="clear" w:color="auto" w:fill="FFFFFF" w:themeFill="background1"/>
            <w:vAlign w:val="center"/>
          </w:tcPr>
          <w:p w14:paraId="5DD88098" w14:textId="77777777" w:rsidR="00FF482C" w:rsidRPr="00390630" w:rsidRDefault="00FF482C" w:rsidP="001B6B3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1</w:t>
            </w:r>
            <w:r w:rsidR="001B6B30">
              <w:rPr>
                <w:rFonts w:ascii="Calibri" w:eastAsia="Times New Roman" w:hAnsi="Calibri" w:cs="Times New Roman"/>
                <w:color w:val="000000"/>
                <w:sz w:val="16"/>
                <w:szCs w:val="16"/>
              </w:rPr>
              <w:t>19</w:t>
            </w:r>
          </w:p>
        </w:tc>
      </w:tr>
      <w:tr w:rsidR="002F2DD1" w:rsidRPr="00F967E4" w14:paraId="354CFFE2" w14:textId="77777777" w:rsidTr="00051B4A">
        <w:trPr>
          <w:trHeight w:val="20"/>
        </w:trPr>
        <w:tc>
          <w:tcPr>
            <w:cnfStyle w:val="001000000000" w:firstRow="0" w:lastRow="0" w:firstColumn="1" w:lastColumn="0" w:oddVBand="0" w:evenVBand="0" w:oddHBand="0" w:evenHBand="0" w:firstRowFirstColumn="0" w:firstRowLastColumn="0" w:lastRowFirstColumn="0" w:lastRowLastColumn="0"/>
            <w:tcW w:w="1346" w:type="pct"/>
            <w:tcBorders>
              <w:right w:val="single" w:sz="4" w:space="0" w:color="auto"/>
            </w:tcBorders>
            <w:noWrap/>
            <w:vAlign w:val="center"/>
            <w:hideMark/>
          </w:tcPr>
          <w:p w14:paraId="47CA74F5" w14:textId="77777777" w:rsidR="00FF482C" w:rsidRPr="00390630" w:rsidRDefault="00FF482C" w:rsidP="00FF482C">
            <w:pPr>
              <w:jc w:val="center"/>
              <w:rPr>
                <w:rFonts w:ascii="Calibri" w:eastAsia="Times New Roman" w:hAnsi="Calibri" w:cs="Times New Roman"/>
                <w:i w:val="0"/>
                <w:color w:val="000000"/>
                <w:sz w:val="16"/>
                <w:szCs w:val="16"/>
              </w:rPr>
            </w:pPr>
            <w:r w:rsidRPr="00390630">
              <w:rPr>
                <w:rFonts w:ascii="Calibri" w:eastAsia="Times New Roman" w:hAnsi="Calibri" w:cs="Times New Roman"/>
                <w:i w:val="0"/>
                <w:color w:val="000000"/>
                <w:sz w:val="16"/>
                <w:szCs w:val="16"/>
              </w:rPr>
              <w:t xml:space="preserve">PAC 50 </w:t>
            </w:r>
            <w:proofErr w:type="spellStart"/>
            <w:r w:rsidRPr="00390630">
              <w:rPr>
                <w:rFonts w:ascii="Calibri" w:eastAsia="Times New Roman" w:hAnsi="Calibri" w:cs="Times New Roman"/>
                <w:i w:val="0"/>
                <w:color w:val="000000"/>
                <w:sz w:val="16"/>
                <w:szCs w:val="16"/>
              </w:rPr>
              <w:t>kDa</w:t>
            </w:r>
            <w:proofErr w:type="spellEnd"/>
          </w:p>
        </w:tc>
        <w:tc>
          <w:tcPr>
            <w:tcW w:w="279" w:type="pct"/>
            <w:shd w:val="clear" w:color="auto" w:fill="FFFFFF" w:themeFill="background1"/>
            <w:vAlign w:val="center"/>
          </w:tcPr>
          <w:p w14:paraId="3CF5C148" w14:textId="77777777" w:rsidR="00FF482C" w:rsidRPr="00390630" w:rsidRDefault="00FF482C" w:rsidP="00FF482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32.7</w:t>
            </w:r>
          </w:p>
        </w:tc>
        <w:tc>
          <w:tcPr>
            <w:tcW w:w="279" w:type="pct"/>
            <w:shd w:val="clear" w:color="auto" w:fill="FFFFFF" w:themeFill="background1"/>
            <w:vAlign w:val="center"/>
          </w:tcPr>
          <w:p w14:paraId="3B04BEAC" w14:textId="77777777" w:rsidR="00FF482C" w:rsidRPr="00390630" w:rsidRDefault="00FF482C" w:rsidP="00FF482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42.5</w:t>
            </w:r>
          </w:p>
        </w:tc>
        <w:tc>
          <w:tcPr>
            <w:tcW w:w="279" w:type="pct"/>
            <w:tcBorders>
              <w:left w:val="nil"/>
              <w:right w:val="single" w:sz="4" w:space="0" w:color="auto"/>
            </w:tcBorders>
            <w:shd w:val="clear" w:color="auto" w:fill="FFFFFF" w:themeFill="background1"/>
            <w:noWrap/>
            <w:vAlign w:val="center"/>
          </w:tcPr>
          <w:p w14:paraId="4013AC51" w14:textId="77777777" w:rsidR="00FF482C" w:rsidRPr="00390630" w:rsidRDefault="00FF482C" w:rsidP="00FF482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40</w:t>
            </w:r>
          </w:p>
        </w:tc>
        <w:tc>
          <w:tcPr>
            <w:tcW w:w="278" w:type="pct"/>
            <w:gridSpan w:val="2"/>
            <w:tcBorders>
              <w:left w:val="single" w:sz="4" w:space="0" w:color="auto"/>
            </w:tcBorders>
            <w:shd w:val="clear" w:color="auto" w:fill="FFFFFF" w:themeFill="background1"/>
            <w:noWrap/>
            <w:vAlign w:val="center"/>
            <w:hideMark/>
          </w:tcPr>
          <w:p w14:paraId="4DC6857A" w14:textId="77777777" w:rsidR="00FF482C" w:rsidRPr="00390630" w:rsidRDefault="00FF482C" w:rsidP="00FF482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115</w:t>
            </w:r>
          </w:p>
        </w:tc>
        <w:tc>
          <w:tcPr>
            <w:tcW w:w="281" w:type="pct"/>
            <w:tcBorders>
              <w:left w:val="nil"/>
            </w:tcBorders>
            <w:shd w:val="clear" w:color="auto" w:fill="FFFFFF" w:themeFill="background1"/>
            <w:vAlign w:val="center"/>
          </w:tcPr>
          <w:p w14:paraId="53FB824B" w14:textId="77777777" w:rsidR="00FF482C" w:rsidRPr="00DD6127" w:rsidRDefault="00FF482C" w:rsidP="00FF482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i/>
                <w:iCs/>
                <w:color w:val="000000"/>
                <w:sz w:val="16"/>
                <w:szCs w:val="16"/>
                <w:u w:val="single"/>
              </w:rPr>
            </w:pPr>
            <w:r w:rsidRPr="00DD6127">
              <w:rPr>
                <w:rFonts w:ascii="Calibri" w:eastAsia="Times New Roman" w:hAnsi="Calibri" w:cs="Times New Roman"/>
                <w:b/>
                <w:bCs/>
                <w:i/>
                <w:iCs/>
                <w:color w:val="000000"/>
                <w:sz w:val="16"/>
                <w:szCs w:val="16"/>
                <w:u w:val="single"/>
              </w:rPr>
              <w:t>35*</w:t>
            </w:r>
          </w:p>
        </w:tc>
        <w:tc>
          <w:tcPr>
            <w:tcW w:w="292" w:type="pct"/>
            <w:tcBorders>
              <w:left w:val="nil"/>
            </w:tcBorders>
            <w:shd w:val="clear" w:color="auto" w:fill="FFFFFF" w:themeFill="background1"/>
            <w:noWrap/>
            <w:vAlign w:val="center"/>
            <w:hideMark/>
          </w:tcPr>
          <w:p w14:paraId="72C26371" w14:textId="77777777" w:rsidR="00FF482C" w:rsidRPr="00DD6127" w:rsidRDefault="00FF482C" w:rsidP="00FF482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i/>
                <w:iCs/>
                <w:color w:val="000000"/>
                <w:sz w:val="16"/>
                <w:szCs w:val="16"/>
                <w:u w:val="single"/>
              </w:rPr>
            </w:pPr>
            <w:r w:rsidRPr="00DD6127">
              <w:rPr>
                <w:rFonts w:ascii="Calibri" w:eastAsia="Times New Roman" w:hAnsi="Calibri" w:cs="Times New Roman"/>
                <w:b/>
                <w:bCs/>
                <w:i/>
                <w:iCs/>
                <w:color w:val="000000"/>
                <w:sz w:val="16"/>
                <w:szCs w:val="16"/>
                <w:u w:val="single"/>
              </w:rPr>
              <w:t>22*</w:t>
            </w:r>
          </w:p>
        </w:tc>
        <w:tc>
          <w:tcPr>
            <w:tcW w:w="281" w:type="pct"/>
            <w:shd w:val="clear" w:color="auto" w:fill="FFFFFF" w:themeFill="background1"/>
            <w:noWrap/>
            <w:vAlign w:val="center"/>
            <w:hideMark/>
          </w:tcPr>
          <w:p w14:paraId="266DCAFB" w14:textId="77777777" w:rsidR="00FF482C" w:rsidRPr="00A9602D" w:rsidRDefault="00FF482C" w:rsidP="00FF482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A9602D">
              <w:rPr>
                <w:rFonts w:ascii="Calibri" w:eastAsia="Times New Roman" w:hAnsi="Calibri" w:cs="Times New Roman"/>
                <w:color w:val="000000"/>
                <w:sz w:val="16"/>
                <w:szCs w:val="16"/>
              </w:rPr>
              <w:t>-</w:t>
            </w:r>
          </w:p>
        </w:tc>
        <w:tc>
          <w:tcPr>
            <w:tcW w:w="281" w:type="pct"/>
            <w:shd w:val="clear" w:color="auto" w:fill="FFFFFF" w:themeFill="background1"/>
            <w:noWrap/>
            <w:vAlign w:val="center"/>
            <w:hideMark/>
          </w:tcPr>
          <w:p w14:paraId="5D10CC6F" w14:textId="77777777" w:rsidR="00FF482C" w:rsidRPr="00A9602D" w:rsidRDefault="00FF482C" w:rsidP="00FF482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A9602D">
              <w:rPr>
                <w:rFonts w:ascii="Calibri" w:eastAsia="Times New Roman" w:hAnsi="Calibri" w:cs="Times New Roman"/>
                <w:color w:val="000000"/>
                <w:sz w:val="16"/>
                <w:szCs w:val="16"/>
              </w:rPr>
              <w:t>-</w:t>
            </w:r>
          </w:p>
        </w:tc>
        <w:tc>
          <w:tcPr>
            <w:tcW w:w="280" w:type="pct"/>
            <w:shd w:val="clear" w:color="auto" w:fill="FFFFFF" w:themeFill="background1"/>
            <w:noWrap/>
            <w:vAlign w:val="center"/>
            <w:hideMark/>
          </w:tcPr>
          <w:p w14:paraId="687FA293" w14:textId="77777777" w:rsidR="00FF482C" w:rsidRPr="00390630" w:rsidRDefault="00FF482C" w:rsidP="00FF482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sz w:val="16"/>
                <w:szCs w:val="16"/>
              </w:rPr>
            </w:pPr>
            <w:r w:rsidRPr="00390630">
              <w:rPr>
                <w:rFonts w:ascii="Calibri" w:eastAsia="Times New Roman" w:hAnsi="Calibri" w:cs="Times New Roman"/>
                <w:b/>
                <w:bCs/>
                <w:color w:val="000000"/>
                <w:sz w:val="16"/>
                <w:szCs w:val="16"/>
              </w:rPr>
              <w:t>3.7</w:t>
            </w:r>
          </w:p>
        </w:tc>
        <w:tc>
          <w:tcPr>
            <w:tcW w:w="284" w:type="pct"/>
            <w:tcBorders>
              <w:right w:val="single" w:sz="4" w:space="0" w:color="auto"/>
            </w:tcBorders>
            <w:shd w:val="clear" w:color="auto" w:fill="FFFFFF" w:themeFill="background1"/>
            <w:noWrap/>
            <w:vAlign w:val="center"/>
            <w:hideMark/>
          </w:tcPr>
          <w:p w14:paraId="038CE2F5" w14:textId="77777777" w:rsidR="00FF482C" w:rsidRPr="009C25EB" w:rsidRDefault="00FF482C" w:rsidP="00FF482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strike/>
                <w:color w:val="000000"/>
                <w:sz w:val="16"/>
                <w:szCs w:val="16"/>
              </w:rPr>
            </w:pPr>
            <w:r w:rsidRPr="009C25EB">
              <w:rPr>
                <w:rFonts w:ascii="Calibri" w:eastAsia="Times New Roman" w:hAnsi="Calibri" w:cs="Times New Roman"/>
                <w:b/>
                <w:bCs/>
                <w:strike/>
                <w:color w:val="000000"/>
                <w:sz w:val="16"/>
                <w:szCs w:val="16"/>
              </w:rPr>
              <w:t>1.5</w:t>
            </w:r>
          </w:p>
        </w:tc>
        <w:tc>
          <w:tcPr>
            <w:tcW w:w="281" w:type="pct"/>
            <w:tcBorders>
              <w:left w:val="nil"/>
            </w:tcBorders>
            <w:shd w:val="clear" w:color="auto" w:fill="FFFFFF" w:themeFill="background1"/>
            <w:vAlign w:val="bottom"/>
          </w:tcPr>
          <w:p w14:paraId="4EEB86A7" w14:textId="77777777" w:rsidR="00FF482C" w:rsidRPr="00390630" w:rsidRDefault="001B6B30" w:rsidP="00FF482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439</w:t>
            </w:r>
          </w:p>
        </w:tc>
        <w:tc>
          <w:tcPr>
            <w:tcW w:w="281" w:type="pct"/>
            <w:shd w:val="clear" w:color="auto" w:fill="FFFFFF" w:themeFill="background1"/>
            <w:vAlign w:val="bottom"/>
          </w:tcPr>
          <w:p w14:paraId="3C99909B" w14:textId="77777777" w:rsidR="00FF482C" w:rsidRPr="00E36663" w:rsidRDefault="001B6B30" w:rsidP="001B6B3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3899</w:t>
            </w:r>
          </w:p>
        </w:tc>
        <w:tc>
          <w:tcPr>
            <w:tcW w:w="278" w:type="pct"/>
            <w:shd w:val="clear" w:color="auto" w:fill="FFFFFF" w:themeFill="background1"/>
            <w:vAlign w:val="center"/>
          </w:tcPr>
          <w:p w14:paraId="6A4D5F46" w14:textId="77777777" w:rsidR="00FF482C" w:rsidRPr="00E36663" w:rsidRDefault="00FF482C" w:rsidP="001B6B3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16</w:t>
            </w:r>
            <w:r w:rsidR="001B6B30">
              <w:rPr>
                <w:rFonts w:ascii="Calibri" w:eastAsia="Times New Roman" w:hAnsi="Calibri" w:cs="Times New Roman"/>
                <w:color w:val="000000"/>
                <w:sz w:val="16"/>
                <w:szCs w:val="16"/>
              </w:rPr>
              <w:t>2</w:t>
            </w:r>
          </w:p>
        </w:tc>
      </w:tr>
      <w:tr w:rsidR="002F2DD1" w:rsidRPr="00390630" w14:paraId="0CBDBEC6" w14:textId="77777777" w:rsidTr="00051B4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46" w:type="pct"/>
            <w:tcBorders>
              <w:right w:val="single" w:sz="4" w:space="0" w:color="auto"/>
            </w:tcBorders>
            <w:noWrap/>
            <w:vAlign w:val="center"/>
            <w:hideMark/>
          </w:tcPr>
          <w:p w14:paraId="660159D1" w14:textId="77777777" w:rsidR="00FF482C" w:rsidRPr="00390630" w:rsidRDefault="00FF482C" w:rsidP="00FF482C">
            <w:pPr>
              <w:jc w:val="center"/>
              <w:rPr>
                <w:rFonts w:ascii="Calibri" w:eastAsia="Times New Roman" w:hAnsi="Calibri" w:cs="Times New Roman"/>
                <w:i w:val="0"/>
                <w:color w:val="000000"/>
                <w:sz w:val="16"/>
                <w:szCs w:val="16"/>
              </w:rPr>
            </w:pPr>
            <w:r w:rsidRPr="00390630">
              <w:rPr>
                <w:rFonts w:ascii="Calibri" w:eastAsia="Times New Roman" w:hAnsi="Calibri" w:cs="Times New Roman"/>
                <w:i w:val="0"/>
                <w:color w:val="000000"/>
                <w:sz w:val="16"/>
                <w:szCs w:val="16"/>
              </w:rPr>
              <w:t xml:space="preserve">PAC 450 </w:t>
            </w:r>
            <w:proofErr w:type="spellStart"/>
            <w:r w:rsidRPr="00390630">
              <w:rPr>
                <w:rFonts w:ascii="Calibri" w:eastAsia="Times New Roman" w:hAnsi="Calibri" w:cs="Times New Roman"/>
                <w:i w:val="0"/>
                <w:color w:val="000000"/>
                <w:sz w:val="16"/>
                <w:szCs w:val="16"/>
              </w:rPr>
              <w:t>kDa</w:t>
            </w:r>
            <w:proofErr w:type="spellEnd"/>
          </w:p>
        </w:tc>
        <w:tc>
          <w:tcPr>
            <w:tcW w:w="279" w:type="pct"/>
            <w:shd w:val="clear" w:color="auto" w:fill="FFFFFF" w:themeFill="background1"/>
            <w:vAlign w:val="center"/>
          </w:tcPr>
          <w:p w14:paraId="5CDF8329" w14:textId="77777777" w:rsidR="00FF482C" w:rsidRPr="00390630"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26.4</w:t>
            </w:r>
          </w:p>
        </w:tc>
        <w:tc>
          <w:tcPr>
            <w:tcW w:w="279" w:type="pct"/>
            <w:shd w:val="clear" w:color="auto" w:fill="FFFFFF" w:themeFill="background1"/>
            <w:vAlign w:val="center"/>
          </w:tcPr>
          <w:p w14:paraId="05B7ACBE" w14:textId="77777777" w:rsidR="00FF482C" w:rsidRPr="00390630"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41.4</w:t>
            </w:r>
          </w:p>
        </w:tc>
        <w:tc>
          <w:tcPr>
            <w:tcW w:w="279" w:type="pct"/>
            <w:tcBorders>
              <w:left w:val="nil"/>
              <w:right w:val="single" w:sz="4" w:space="0" w:color="auto"/>
            </w:tcBorders>
            <w:shd w:val="clear" w:color="auto" w:fill="FFFFFF" w:themeFill="background1"/>
            <w:noWrap/>
            <w:vAlign w:val="center"/>
          </w:tcPr>
          <w:p w14:paraId="726A9743" w14:textId="77777777" w:rsidR="00FF482C" w:rsidRPr="00390630"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40</w:t>
            </w:r>
          </w:p>
        </w:tc>
        <w:tc>
          <w:tcPr>
            <w:tcW w:w="278" w:type="pct"/>
            <w:gridSpan w:val="2"/>
            <w:tcBorders>
              <w:left w:val="single" w:sz="4" w:space="0" w:color="auto"/>
            </w:tcBorders>
            <w:shd w:val="clear" w:color="auto" w:fill="FFFFFF" w:themeFill="background1"/>
            <w:noWrap/>
            <w:vAlign w:val="center"/>
            <w:hideMark/>
          </w:tcPr>
          <w:p w14:paraId="7E39E5EA" w14:textId="77777777" w:rsidR="00FF482C" w:rsidRPr="00390630"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1146</w:t>
            </w:r>
          </w:p>
        </w:tc>
        <w:tc>
          <w:tcPr>
            <w:tcW w:w="281" w:type="pct"/>
            <w:tcBorders>
              <w:left w:val="nil"/>
            </w:tcBorders>
            <w:shd w:val="clear" w:color="auto" w:fill="FFFFFF" w:themeFill="background1"/>
            <w:vAlign w:val="center"/>
          </w:tcPr>
          <w:p w14:paraId="0E363686" w14:textId="77777777" w:rsidR="00FF482C" w:rsidRPr="00DD6127"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i/>
                <w:iCs/>
                <w:color w:val="000000"/>
                <w:sz w:val="16"/>
                <w:szCs w:val="16"/>
                <w:u w:val="single"/>
              </w:rPr>
            </w:pPr>
            <w:r w:rsidRPr="00DD6127">
              <w:rPr>
                <w:rFonts w:ascii="Calibri" w:eastAsia="Times New Roman" w:hAnsi="Calibri" w:cs="Times New Roman"/>
                <w:b/>
                <w:bCs/>
                <w:i/>
                <w:iCs/>
                <w:color w:val="000000"/>
                <w:sz w:val="16"/>
                <w:szCs w:val="16"/>
                <w:u w:val="single"/>
              </w:rPr>
              <w:t>24*</w:t>
            </w:r>
          </w:p>
        </w:tc>
        <w:tc>
          <w:tcPr>
            <w:tcW w:w="292" w:type="pct"/>
            <w:tcBorders>
              <w:left w:val="nil"/>
            </w:tcBorders>
            <w:shd w:val="clear" w:color="auto" w:fill="FFFFFF" w:themeFill="background1"/>
            <w:noWrap/>
            <w:vAlign w:val="center"/>
            <w:hideMark/>
          </w:tcPr>
          <w:p w14:paraId="50D6778A" w14:textId="77777777" w:rsidR="00FF482C" w:rsidRPr="00DD6127"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i/>
                <w:iCs/>
                <w:color w:val="000000"/>
                <w:sz w:val="16"/>
                <w:szCs w:val="16"/>
                <w:u w:val="single"/>
              </w:rPr>
            </w:pPr>
            <w:r w:rsidRPr="00DD6127">
              <w:rPr>
                <w:rFonts w:ascii="Calibri" w:eastAsia="Times New Roman" w:hAnsi="Calibri" w:cs="Times New Roman"/>
                <w:b/>
                <w:bCs/>
                <w:i/>
                <w:iCs/>
                <w:color w:val="000000"/>
                <w:sz w:val="16"/>
                <w:szCs w:val="16"/>
                <w:u w:val="single"/>
              </w:rPr>
              <w:t>18*</w:t>
            </w:r>
          </w:p>
        </w:tc>
        <w:tc>
          <w:tcPr>
            <w:tcW w:w="281" w:type="pct"/>
            <w:shd w:val="clear" w:color="auto" w:fill="FFFFFF" w:themeFill="background1"/>
            <w:noWrap/>
            <w:vAlign w:val="center"/>
            <w:hideMark/>
          </w:tcPr>
          <w:p w14:paraId="4EB4C033" w14:textId="77777777" w:rsidR="00FF482C" w:rsidRPr="00A9602D"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A9602D">
              <w:rPr>
                <w:rFonts w:ascii="Calibri" w:eastAsia="Times New Roman" w:hAnsi="Calibri" w:cs="Times New Roman"/>
                <w:color w:val="000000"/>
                <w:sz w:val="16"/>
                <w:szCs w:val="16"/>
              </w:rPr>
              <w:t>-</w:t>
            </w:r>
          </w:p>
        </w:tc>
        <w:tc>
          <w:tcPr>
            <w:tcW w:w="281" w:type="pct"/>
            <w:shd w:val="clear" w:color="auto" w:fill="FFFFFF" w:themeFill="background1"/>
            <w:noWrap/>
            <w:vAlign w:val="center"/>
            <w:hideMark/>
          </w:tcPr>
          <w:p w14:paraId="073E40EB" w14:textId="77777777" w:rsidR="00FF482C" w:rsidRPr="00A9602D"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A9602D">
              <w:rPr>
                <w:rFonts w:ascii="Calibri" w:eastAsia="Times New Roman" w:hAnsi="Calibri" w:cs="Times New Roman"/>
                <w:color w:val="000000"/>
                <w:sz w:val="16"/>
                <w:szCs w:val="16"/>
              </w:rPr>
              <w:t>-</w:t>
            </w:r>
          </w:p>
        </w:tc>
        <w:tc>
          <w:tcPr>
            <w:tcW w:w="280" w:type="pct"/>
            <w:shd w:val="clear" w:color="auto" w:fill="FFFFFF" w:themeFill="background1"/>
            <w:noWrap/>
            <w:vAlign w:val="center"/>
            <w:hideMark/>
          </w:tcPr>
          <w:p w14:paraId="7A4D296C" w14:textId="77777777" w:rsidR="00FF482C" w:rsidRPr="00390630"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16"/>
                <w:szCs w:val="16"/>
              </w:rPr>
            </w:pPr>
            <w:r w:rsidRPr="00390630">
              <w:rPr>
                <w:rFonts w:ascii="Calibri" w:eastAsia="Times New Roman" w:hAnsi="Calibri" w:cs="Times New Roman"/>
                <w:b/>
                <w:bCs/>
                <w:color w:val="000000"/>
                <w:sz w:val="16"/>
                <w:szCs w:val="16"/>
              </w:rPr>
              <w:t>6.3</w:t>
            </w:r>
          </w:p>
        </w:tc>
        <w:tc>
          <w:tcPr>
            <w:tcW w:w="284" w:type="pct"/>
            <w:tcBorders>
              <w:right w:val="single" w:sz="4" w:space="0" w:color="auto"/>
            </w:tcBorders>
            <w:shd w:val="clear" w:color="auto" w:fill="FFFFFF" w:themeFill="background1"/>
            <w:noWrap/>
            <w:vAlign w:val="center"/>
            <w:hideMark/>
          </w:tcPr>
          <w:p w14:paraId="7D3AFAF5" w14:textId="77777777" w:rsidR="00FF482C" w:rsidRPr="00390630"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16"/>
                <w:szCs w:val="16"/>
              </w:rPr>
            </w:pPr>
            <w:r w:rsidRPr="00390630">
              <w:rPr>
                <w:rFonts w:ascii="Calibri" w:eastAsia="Times New Roman" w:hAnsi="Calibri" w:cs="Times New Roman"/>
                <w:b/>
                <w:bCs/>
                <w:color w:val="000000"/>
                <w:sz w:val="16"/>
                <w:szCs w:val="16"/>
              </w:rPr>
              <w:t>2.3</w:t>
            </w:r>
          </w:p>
        </w:tc>
        <w:tc>
          <w:tcPr>
            <w:tcW w:w="281" w:type="pct"/>
            <w:tcBorders>
              <w:left w:val="nil"/>
            </w:tcBorders>
            <w:shd w:val="clear" w:color="auto" w:fill="FFFFFF" w:themeFill="background1"/>
            <w:vAlign w:val="bottom"/>
          </w:tcPr>
          <w:p w14:paraId="5ABA8A67" w14:textId="77777777" w:rsidR="00FF482C" w:rsidRPr="00390630" w:rsidRDefault="001B6B30" w:rsidP="001B6B3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289</w:t>
            </w:r>
          </w:p>
        </w:tc>
        <w:tc>
          <w:tcPr>
            <w:tcW w:w="281" w:type="pct"/>
            <w:shd w:val="clear" w:color="auto" w:fill="FFFFFF" w:themeFill="background1"/>
            <w:vAlign w:val="bottom"/>
          </w:tcPr>
          <w:p w14:paraId="415C85EF" w14:textId="77777777" w:rsidR="00FF482C" w:rsidRDefault="00FF482C" w:rsidP="001B6B3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3</w:t>
            </w:r>
            <w:r w:rsidR="001B6B30">
              <w:rPr>
                <w:rFonts w:ascii="Calibri" w:hAnsi="Calibri"/>
                <w:color w:val="000000"/>
                <w:sz w:val="16"/>
                <w:szCs w:val="16"/>
              </w:rPr>
              <w:t>234</w:t>
            </w:r>
          </w:p>
        </w:tc>
        <w:tc>
          <w:tcPr>
            <w:tcW w:w="278" w:type="pct"/>
            <w:shd w:val="clear" w:color="auto" w:fill="FFFFFF" w:themeFill="background1"/>
            <w:vAlign w:val="center"/>
          </w:tcPr>
          <w:p w14:paraId="158AE69C" w14:textId="77777777" w:rsidR="00FF482C" w:rsidRPr="00390630" w:rsidRDefault="00FF482C" w:rsidP="001B6B3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1</w:t>
            </w:r>
            <w:r w:rsidR="001B6B30">
              <w:rPr>
                <w:rFonts w:ascii="Calibri" w:eastAsia="Times New Roman" w:hAnsi="Calibri" w:cs="Times New Roman"/>
                <w:color w:val="000000"/>
                <w:sz w:val="16"/>
                <w:szCs w:val="16"/>
              </w:rPr>
              <w:t>63</w:t>
            </w:r>
          </w:p>
        </w:tc>
      </w:tr>
      <w:tr w:rsidR="002F2DD1" w:rsidRPr="00F967E4" w14:paraId="7E75F77A" w14:textId="77777777" w:rsidTr="00051B4A">
        <w:trPr>
          <w:trHeight w:val="20"/>
        </w:trPr>
        <w:tc>
          <w:tcPr>
            <w:cnfStyle w:val="001000000000" w:firstRow="0" w:lastRow="0" w:firstColumn="1" w:lastColumn="0" w:oddVBand="0" w:evenVBand="0" w:oddHBand="0" w:evenHBand="0" w:firstRowFirstColumn="0" w:firstRowLastColumn="0" w:lastRowFirstColumn="0" w:lastRowLastColumn="0"/>
            <w:tcW w:w="1346" w:type="pct"/>
            <w:tcBorders>
              <w:right w:val="single" w:sz="4" w:space="0" w:color="auto"/>
            </w:tcBorders>
            <w:noWrap/>
            <w:vAlign w:val="center"/>
            <w:hideMark/>
          </w:tcPr>
          <w:p w14:paraId="664C6C12" w14:textId="77777777" w:rsidR="00FF482C" w:rsidRPr="00390630" w:rsidRDefault="00FF482C" w:rsidP="00FF482C">
            <w:pPr>
              <w:jc w:val="center"/>
              <w:rPr>
                <w:rFonts w:ascii="Calibri" w:eastAsia="Times New Roman" w:hAnsi="Calibri" w:cs="Times New Roman"/>
                <w:i w:val="0"/>
                <w:color w:val="000000"/>
                <w:sz w:val="16"/>
                <w:szCs w:val="16"/>
              </w:rPr>
            </w:pPr>
            <w:r w:rsidRPr="00390630">
              <w:rPr>
                <w:rFonts w:ascii="Calibri" w:eastAsia="Times New Roman" w:hAnsi="Calibri" w:cs="Times New Roman"/>
                <w:i w:val="0"/>
                <w:color w:val="000000"/>
                <w:sz w:val="16"/>
                <w:szCs w:val="16"/>
              </w:rPr>
              <w:t xml:space="preserve">PAM 10 </w:t>
            </w:r>
            <w:proofErr w:type="spellStart"/>
            <w:r w:rsidRPr="00390630">
              <w:rPr>
                <w:rFonts w:ascii="Calibri" w:eastAsia="Times New Roman" w:hAnsi="Calibri" w:cs="Times New Roman"/>
                <w:i w:val="0"/>
                <w:color w:val="000000"/>
                <w:sz w:val="16"/>
                <w:szCs w:val="16"/>
              </w:rPr>
              <w:t>kDa</w:t>
            </w:r>
            <w:proofErr w:type="spellEnd"/>
          </w:p>
        </w:tc>
        <w:tc>
          <w:tcPr>
            <w:tcW w:w="279" w:type="pct"/>
            <w:shd w:val="clear" w:color="auto" w:fill="FFFFFF" w:themeFill="background1"/>
            <w:vAlign w:val="center"/>
          </w:tcPr>
          <w:p w14:paraId="1CDAECF2" w14:textId="77777777" w:rsidR="00FF482C" w:rsidRPr="00390630" w:rsidRDefault="00FF482C" w:rsidP="00FF482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42.2</w:t>
            </w:r>
          </w:p>
        </w:tc>
        <w:tc>
          <w:tcPr>
            <w:tcW w:w="279" w:type="pct"/>
            <w:shd w:val="clear" w:color="auto" w:fill="FFFFFF" w:themeFill="background1"/>
            <w:vAlign w:val="center"/>
          </w:tcPr>
          <w:p w14:paraId="15C0C3CD" w14:textId="77777777" w:rsidR="00FF482C" w:rsidRPr="00390630" w:rsidRDefault="00FF482C" w:rsidP="00FF482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48.4</w:t>
            </w:r>
          </w:p>
        </w:tc>
        <w:tc>
          <w:tcPr>
            <w:tcW w:w="279" w:type="pct"/>
            <w:tcBorders>
              <w:left w:val="nil"/>
              <w:right w:val="single" w:sz="4" w:space="0" w:color="auto"/>
            </w:tcBorders>
            <w:shd w:val="clear" w:color="auto" w:fill="FFFFFF" w:themeFill="background1"/>
            <w:noWrap/>
            <w:vAlign w:val="center"/>
          </w:tcPr>
          <w:p w14:paraId="1F2458AE" w14:textId="77777777" w:rsidR="00FF482C" w:rsidRPr="00390630" w:rsidRDefault="00FF482C" w:rsidP="00FF482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40</w:t>
            </w:r>
          </w:p>
        </w:tc>
        <w:tc>
          <w:tcPr>
            <w:tcW w:w="278" w:type="pct"/>
            <w:gridSpan w:val="2"/>
            <w:tcBorders>
              <w:left w:val="single" w:sz="4" w:space="0" w:color="auto"/>
            </w:tcBorders>
            <w:shd w:val="clear" w:color="auto" w:fill="FFFFFF" w:themeFill="background1"/>
            <w:noWrap/>
            <w:vAlign w:val="center"/>
            <w:hideMark/>
          </w:tcPr>
          <w:p w14:paraId="506AD072" w14:textId="77777777" w:rsidR="00FF482C" w:rsidRPr="00390630" w:rsidRDefault="00FF482C" w:rsidP="00FF482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6.9</w:t>
            </w:r>
          </w:p>
        </w:tc>
        <w:tc>
          <w:tcPr>
            <w:tcW w:w="281" w:type="pct"/>
            <w:tcBorders>
              <w:left w:val="nil"/>
            </w:tcBorders>
            <w:shd w:val="clear" w:color="auto" w:fill="FFFFFF" w:themeFill="background1"/>
            <w:vAlign w:val="center"/>
          </w:tcPr>
          <w:p w14:paraId="2CCB78F6" w14:textId="77777777" w:rsidR="00FF482C" w:rsidRPr="00390630" w:rsidRDefault="00FF482C" w:rsidP="00FF482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sz w:val="16"/>
                <w:szCs w:val="16"/>
              </w:rPr>
            </w:pPr>
            <w:r w:rsidRPr="00390630">
              <w:rPr>
                <w:rFonts w:ascii="Calibri" w:eastAsia="Times New Roman" w:hAnsi="Calibri" w:cs="Times New Roman"/>
                <w:b/>
                <w:bCs/>
                <w:color w:val="000000"/>
                <w:sz w:val="16"/>
                <w:szCs w:val="16"/>
              </w:rPr>
              <w:t>7.6</w:t>
            </w:r>
          </w:p>
        </w:tc>
        <w:tc>
          <w:tcPr>
            <w:tcW w:w="292" w:type="pct"/>
            <w:tcBorders>
              <w:left w:val="nil"/>
            </w:tcBorders>
            <w:shd w:val="clear" w:color="auto" w:fill="FFFFFF" w:themeFill="background1"/>
            <w:noWrap/>
            <w:vAlign w:val="center"/>
            <w:hideMark/>
          </w:tcPr>
          <w:p w14:paraId="14EC3D27" w14:textId="77777777" w:rsidR="00FF482C" w:rsidRPr="00390630" w:rsidRDefault="00FF482C" w:rsidP="00FF482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sz w:val="16"/>
                <w:szCs w:val="16"/>
              </w:rPr>
            </w:pPr>
            <w:r w:rsidRPr="00390630">
              <w:rPr>
                <w:rFonts w:ascii="Calibri" w:eastAsia="Times New Roman" w:hAnsi="Calibri" w:cs="Times New Roman"/>
                <w:b/>
                <w:bCs/>
                <w:color w:val="000000"/>
                <w:sz w:val="16"/>
                <w:szCs w:val="16"/>
              </w:rPr>
              <w:t>8.2</w:t>
            </w:r>
          </w:p>
        </w:tc>
        <w:tc>
          <w:tcPr>
            <w:tcW w:w="281" w:type="pct"/>
            <w:shd w:val="clear" w:color="auto" w:fill="FFFFFF" w:themeFill="background1"/>
            <w:noWrap/>
            <w:vAlign w:val="center"/>
            <w:hideMark/>
          </w:tcPr>
          <w:p w14:paraId="45F2B518" w14:textId="77777777" w:rsidR="00FF482C" w:rsidRPr="00A9602D" w:rsidRDefault="00FF482C" w:rsidP="00FF482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A9602D">
              <w:rPr>
                <w:rFonts w:ascii="Calibri" w:eastAsia="Times New Roman" w:hAnsi="Calibri" w:cs="Times New Roman"/>
                <w:color w:val="000000"/>
                <w:sz w:val="16"/>
                <w:szCs w:val="16"/>
              </w:rPr>
              <w:t>-</w:t>
            </w:r>
          </w:p>
        </w:tc>
        <w:tc>
          <w:tcPr>
            <w:tcW w:w="281" w:type="pct"/>
            <w:shd w:val="clear" w:color="auto" w:fill="FFFFFF" w:themeFill="background1"/>
            <w:noWrap/>
            <w:vAlign w:val="center"/>
            <w:hideMark/>
          </w:tcPr>
          <w:p w14:paraId="0B1A2ED7" w14:textId="77777777" w:rsidR="00FF482C" w:rsidRPr="00A9602D" w:rsidRDefault="00FF482C" w:rsidP="00FF482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A9602D">
              <w:rPr>
                <w:rFonts w:ascii="Calibri" w:eastAsia="Times New Roman" w:hAnsi="Calibri" w:cs="Times New Roman"/>
                <w:color w:val="000000"/>
                <w:sz w:val="16"/>
                <w:szCs w:val="16"/>
              </w:rPr>
              <w:t>-</w:t>
            </w:r>
          </w:p>
        </w:tc>
        <w:tc>
          <w:tcPr>
            <w:tcW w:w="280" w:type="pct"/>
            <w:shd w:val="clear" w:color="auto" w:fill="FFFFFF" w:themeFill="background1"/>
            <w:noWrap/>
            <w:vAlign w:val="center"/>
            <w:hideMark/>
          </w:tcPr>
          <w:p w14:paraId="0683AEC6" w14:textId="77777777" w:rsidR="00FF482C" w:rsidRPr="00390630" w:rsidRDefault="00FF482C" w:rsidP="00FF482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sz w:val="16"/>
                <w:szCs w:val="16"/>
              </w:rPr>
            </w:pPr>
            <w:r w:rsidRPr="00390630">
              <w:rPr>
                <w:rFonts w:ascii="Calibri" w:eastAsia="Times New Roman" w:hAnsi="Calibri" w:cs="Times New Roman"/>
                <w:b/>
                <w:bCs/>
                <w:color w:val="000000"/>
                <w:sz w:val="16"/>
                <w:szCs w:val="16"/>
              </w:rPr>
              <w:t>7.1</w:t>
            </w:r>
          </w:p>
        </w:tc>
        <w:tc>
          <w:tcPr>
            <w:tcW w:w="284" w:type="pct"/>
            <w:tcBorders>
              <w:right w:val="single" w:sz="4" w:space="0" w:color="auto"/>
            </w:tcBorders>
            <w:shd w:val="clear" w:color="auto" w:fill="FFFFFF" w:themeFill="background1"/>
            <w:noWrap/>
            <w:vAlign w:val="center"/>
            <w:hideMark/>
          </w:tcPr>
          <w:p w14:paraId="04D48C0B" w14:textId="77777777" w:rsidR="00FF482C" w:rsidRPr="00920776" w:rsidRDefault="00FF482C" w:rsidP="00FF482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strike/>
                <w:color w:val="000000"/>
                <w:sz w:val="16"/>
                <w:szCs w:val="16"/>
              </w:rPr>
            </w:pPr>
            <w:r w:rsidRPr="00920776">
              <w:rPr>
                <w:rFonts w:ascii="Calibri" w:eastAsia="Times New Roman" w:hAnsi="Calibri" w:cs="Times New Roman"/>
                <w:b/>
                <w:bCs/>
                <w:strike/>
                <w:color w:val="000000"/>
                <w:sz w:val="16"/>
                <w:szCs w:val="16"/>
              </w:rPr>
              <w:t>4.9</w:t>
            </w:r>
          </w:p>
        </w:tc>
        <w:tc>
          <w:tcPr>
            <w:tcW w:w="281" w:type="pct"/>
            <w:tcBorders>
              <w:left w:val="nil"/>
            </w:tcBorders>
            <w:shd w:val="clear" w:color="auto" w:fill="FFFFFF" w:themeFill="background1"/>
            <w:vAlign w:val="bottom"/>
          </w:tcPr>
          <w:p w14:paraId="690D389E" w14:textId="77777777" w:rsidR="00FF482C" w:rsidRPr="009617F7" w:rsidRDefault="001B6B30" w:rsidP="00FF482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25</w:t>
            </w:r>
          </w:p>
        </w:tc>
        <w:tc>
          <w:tcPr>
            <w:tcW w:w="281" w:type="pct"/>
            <w:shd w:val="clear" w:color="auto" w:fill="FFFFFF" w:themeFill="background1"/>
            <w:vAlign w:val="bottom"/>
          </w:tcPr>
          <w:p w14:paraId="3B41EF33" w14:textId="77777777" w:rsidR="00FF482C" w:rsidRPr="00E36663" w:rsidRDefault="00FF482C" w:rsidP="00FF482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282</w:t>
            </w:r>
          </w:p>
        </w:tc>
        <w:tc>
          <w:tcPr>
            <w:tcW w:w="278" w:type="pct"/>
            <w:shd w:val="clear" w:color="auto" w:fill="FFFFFF" w:themeFill="background1"/>
            <w:vAlign w:val="center"/>
          </w:tcPr>
          <w:p w14:paraId="6B823D49" w14:textId="77777777" w:rsidR="00FF482C" w:rsidRPr="00E36663" w:rsidRDefault="001B6B30" w:rsidP="00FF482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2072</w:t>
            </w:r>
          </w:p>
        </w:tc>
      </w:tr>
      <w:tr w:rsidR="002F2DD1" w:rsidRPr="00F967E4" w14:paraId="4B7348C8" w14:textId="77777777" w:rsidTr="00051B4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46" w:type="pct"/>
            <w:tcBorders>
              <w:right w:val="single" w:sz="4" w:space="0" w:color="auto"/>
            </w:tcBorders>
            <w:noWrap/>
            <w:vAlign w:val="center"/>
            <w:hideMark/>
          </w:tcPr>
          <w:p w14:paraId="0EA3FB22" w14:textId="77777777" w:rsidR="00FF482C" w:rsidRPr="00390630" w:rsidRDefault="00FF482C" w:rsidP="00FF482C">
            <w:pPr>
              <w:jc w:val="center"/>
              <w:rPr>
                <w:rFonts w:ascii="Calibri" w:eastAsia="Times New Roman" w:hAnsi="Calibri" w:cs="Times New Roman"/>
                <w:i w:val="0"/>
                <w:color w:val="000000"/>
                <w:sz w:val="16"/>
                <w:szCs w:val="16"/>
              </w:rPr>
            </w:pPr>
            <w:r w:rsidRPr="00390630">
              <w:rPr>
                <w:rFonts w:ascii="Calibri" w:eastAsia="Times New Roman" w:hAnsi="Calibri" w:cs="Times New Roman"/>
                <w:i w:val="0"/>
                <w:color w:val="000000"/>
                <w:sz w:val="16"/>
                <w:szCs w:val="16"/>
              </w:rPr>
              <w:t xml:space="preserve">PAM 600 </w:t>
            </w:r>
            <w:proofErr w:type="spellStart"/>
            <w:r w:rsidRPr="00390630">
              <w:rPr>
                <w:rFonts w:ascii="Calibri" w:eastAsia="Times New Roman" w:hAnsi="Calibri" w:cs="Times New Roman"/>
                <w:i w:val="0"/>
                <w:color w:val="000000"/>
                <w:sz w:val="16"/>
                <w:szCs w:val="16"/>
              </w:rPr>
              <w:t>kDa</w:t>
            </w:r>
            <w:proofErr w:type="spellEnd"/>
          </w:p>
        </w:tc>
        <w:tc>
          <w:tcPr>
            <w:tcW w:w="279" w:type="pct"/>
            <w:shd w:val="clear" w:color="auto" w:fill="FFFFFF" w:themeFill="background1"/>
            <w:vAlign w:val="center"/>
          </w:tcPr>
          <w:p w14:paraId="43E60BE9" w14:textId="77777777" w:rsidR="00FF482C" w:rsidRPr="00390630"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40.1</w:t>
            </w:r>
          </w:p>
        </w:tc>
        <w:tc>
          <w:tcPr>
            <w:tcW w:w="279" w:type="pct"/>
            <w:shd w:val="clear" w:color="auto" w:fill="FFFFFF" w:themeFill="background1"/>
            <w:vAlign w:val="center"/>
          </w:tcPr>
          <w:p w14:paraId="6B63CB33" w14:textId="77777777" w:rsidR="00FF482C" w:rsidRPr="00390630"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40.6</w:t>
            </w:r>
          </w:p>
        </w:tc>
        <w:tc>
          <w:tcPr>
            <w:tcW w:w="279" w:type="pct"/>
            <w:tcBorders>
              <w:left w:val="nil"/>
              <w:right w:val="single" w:sz="4" w:space="0" w:color="auto"/>
            </w:tcBorders>
            <w:shd w:val="clear" w:color="auto" w:fill="FFFFFF" w:themeFill="background1"/>
            <w:noWrap/>
            <w:vAlign w:val="center"/>
          </w:tcPr>
          <w:p w14:paraId="6E775065" w14:textId="77777777" w:rsidR="00FF482C" w:rsidRPr="00390630"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40</w:t>
            </w:r>
          </w:p>
        </w:tc>
        <w:tc>
          <w:tcPr>
            <w:tcW w:w="278" w:type="pct"/>
            <w:gridSpan w:val="2"/>
            <w:tcBorders>
              <w:left w:val="single" w:sz="4" w:space="0" w:color="auto"/>
            </w:tcBorders>
            <w:shd w:val="clear" w:color="auto" w:fill="FFFFFF" w:themeFill="background1"/>
            <w:noWrap/>
            <w:vAlign w:val="center"/>
            <w:hideMark/>
          </w:tcPr>
          <w:p w14:paraId="7254300B" w14:textId="77777777" w:rsidR="00FF482C" w:rsidRPr="00390630"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753</w:t>
            </w:r>
          </w:p>
        </w:tc>
        <w:tc>
          <w:tcPr>
            <w:tcW w:w="281" w:type="pct"/>
            <w:tcBorders>
              <w:left w:val="nil"/>
            </w:tcBorders>
            <w:shd w:val="clear" w:color="auto" w:fill="FFFFFF" w:themeFill="background1"/>
            <w:vAlign w:val="center"/>
          </w:tcPr>
          <w:p w14:paraId="22C411DB" w14:textId="77777777" w:rsidR="00FF482C" w:rsidRPr="00390630"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16"/>
                <w:szCs w:val="16"/>
              </w:rPr>
            </w:pPr>
            <w:r w:rsidRPr="00390630">
              <w:rPr>
                <w:rFonts w:ascii="Calibri" w:eastAsia="Times New Roman" w:hAnsi="Calibri" w:cs="Times New Roman"/>
                <w:b/>
                <w:bCs/>
                <w:color w:val="000000"/>
                <w:sz w:val="16"/>
                <w:szCs w:val="16"/>
              </w:rPr>
              <w:t>698</w:t>
            </w:r>
          </w:p>
        </w:tc>
        <w:tc>
          <w:tcPr>
            <w:tcW w:w="292" w:type="pct"/>
            <w:tcBorders>
              <w:left w:val="nil"/>
            </w:tcBorders>
            <w:shd w:val="clear" w:color="auto" w:fill="FFFFFF" w:themeFill="background1"/>
            <w:noWrap/>
            <w:vAlign w:val="center"/>
            <w:hideMark/>
          </w:tcPr>
          <w:p w14:paraId="56EDBBC6" w14:textId="77777777" w:rsidR="00FF482C" w:rsidRPr="00390630"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16"/>
                <w:szCs w:val="16"/>
              </w:rPr>
            </w:pPr>
            <w:r w:rsidRPr="00390630">
              <w:rPr>
                <w:rFonts w:ascii="Calibri" w:eastAsia="Times New Roman" w:hAnsi="Calibri" w:cs="Times New Roman"/>
                <w:b/>
                <w:bCs/>
                <w:color w:val="000000"/>
                <w:sz w:val="16"/>
                <w:szCs w:val="16"/>
              </w:rPr>
              <w:t>837</w:t>
            </w:r>
          </w:p>
        </w:tc>
        <w:tc>
          <w:tcPr>
            <w:tcW w:w="281" w:type="pct"/>
            <w:shd w:val="clear" w:color="auto" w:fill="FFFFFF" w:themeFill="background1"/>
            <w:noWrap/>
            <w:vAlign w:val="center"/>
            <w:hideMark/>
          </w:tcPr>
          <w:p w14:paraId="79498420" w14:textId="77777777" w:rsidR="00FF482C" w:rsidRPr="00A9602D"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A9602D">
              <w:rPr>
                <w:rFonts w:ascii="Calibri" w:eastAsia="Times New Roman" w:hAnsi="Calibri" w:cs="Times New Roman"/>
                <w:color w:val="000000"/>
                <w:sz w:val="16"/>
                <w:szCs w:val="16"/>
              </w:rPr>
              <w:t>-</w:t>
            </w:r>
          </w:p>
        </w:tc>
        <w:tc>
          <w:tcPr>
            <w:tcW w:w="281" w:type="pct"/>
            <w:shd w:val="clear" w:color="auto" w:fill="FFFFFF" w:themeFill="background1"/>
            <w:noWrap/>
            <w:vAlign w:val="center"/>
            <w:hideMark/>
          </w:tcPr>
          <w:p w14:paraId="145EC0BB" w14:textId="77777777" w:rsidR="00FF482C" w:rsidRPr="00A9602D"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A9602D">
              <w:rPr>
                <w:rFonts w:ascii="Calibri" w:eastAsia="Times New Roman" w:hAnsi="Calibri" w:cs="Times New Roman"/>
                <w:color w:val="000000"/>
                <w:sz w:val="16"/>
                <w:szCs w:val="16"/>
              </w:rPr>
              <w:t>-</w:t>
            </w:r>
          </w:p>
        </w:tc>
        <w:tc>
          <w:tcPr>
            <w:tcW w:w="280" w:type="pct"/>
            <w:shd w:val="clear" w:color="auto" w:fill="FFFFFF" w:themeFill="background1"/>
            <w:noWrap/>
            <w:vAlign w:val="center"/>
            <w:hideMark/>
          </w:tcPr>
          <w:p w14:paraId="12147837" w14:textId="77777777" w:rsidR="00FF482C" w:rsidRPr="00390630"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16"/>
                <w:szCs w:val="16"/>
              </w:rPr>
            </w:pPr>
            <w:r w:rsidRPr="00390630">
              <w:rPr>
                <w:rFonts w:ascii="Calibri" w:eastAsia="Times New Roman" w:hAnsi="Calibri" w:cs="Times New Roman"/>
                <w:b/>
                <w:bCs/>
                <w:color w:val="000000"/>
                <w:sz w:val="16"/>
                <w:szCs w:val="16"/>
              </w:rPr>
              <w:t>70</w:t>
            </w:r>
          </w:p>
        </w:tc>
        <w:tc>
          <w:tcPr>
            <w:tcW w:w="284" w:type="pct"/>
            <w:tcBorders>
              <w:right w:val="single" w:sz="4" w:space="0" w:color="auto"/>
            </w:tcBorders>
            <w:shd w:val="clear" w:color="auto" w:fill="FFFFFF" w:themeFill="background1"/>
            <w:noWrap/>
            <w:vAlign w:val="center"/>
            <w:hideMark/>
          </w:tcPr>
          <w:p w14:paraId="365484E3" w14:textId="77777777" w:rsidR="00FF482C" w:rsidRPr="00390630"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16"/>
                <w:szCs w:val="16"/>
              </w:rPr>
            </w:pPr>
            <w:r w:rsidRPr="00390630">
              <w:rPr>
                <w:rFonts w:ascii="Calibri" w:eastAsia="Times New Roman" w:hAnsi="Calibri" w:cs="Times New Roman"/>
                <w:b/>
                <w:bCs/>
                <w:color w:val="000000"/>
                <w:sz w:val="16"/>
                <w:szCs w:val="16"/>
              </w:rPr>
              <w:t>29</w:t>
            </w:r>
          </w:p>
        </w:tc>
        <w:tc>
          <w:tcPr>
            <w:tcW w:w="281" w:type="pct"/>
            <w:tcBorders>
              <w:left w:val="nil"/>
            </w:tcBorders>
            <w:shd w:val="clear" w:color="auto" w:fill="FFFFFF" w:themeFill="background1"/>
            <w:vAlign w:val="bottom"/>
          </w:tcPr>
          <w:p w14:paraId="637AC710" w14:textId="77777777" w:rsidR="00FF482C" w:rsidRPr="00390630"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22</w:t>
            </w:r>
          </w:p>
        </w:tc>
        <w:tc>
          <w:tcPr>
            <w:tcW w:w="281" w:type="pct"/>
            <w:shd w:val="clear" w:color="auto" w:fill="FFFFFF" w:themeFill="background1"/>
            <w:vAlign w:val="bottom"/>
          </w:tcPr>
          <w:p w14:paraId="78339F67" w14:textId="77777777" w:rsidR="00FF482C"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245</w:t>
            </w:r>
          </w:p>
        </w:tc>
        <w:tc>
          <w:tcPr>
            <w:tcW w:w="278" w:type="pct"/>
            <w:shd w:val="clear" w:color="auto" w:fill="FFFFFF" w:themeFill="background1"/>
            <w:vAlign w:val="center"/>
          </w:tcPr>
          <w:p w14:paraId="6F773684" w14:textId="77777777" w:rsidR="00FF482C" w:rsidRPr="00390630" w:rsidRDefault="00FF482C" w:rsidP="003D390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w:t>
            </w:r>
            <w:r w:rsidR="003D390A">
              <w:rPr>
                <w:rFonts w:ascii="Calibri" w:eastAsia="Times New Roman" w:hAnsi="Calibri" w:cs="Times New Roman"/>
                <w:color w:val="000000"/>
                <w:sz w:val="16"/>
                <w:szCs w:val="16"/>
              </w:rPr>
              <w:t>605</w:t>
            </w:r>
          </w:p>
        </w:tc>
      </w:tr>
      <w:tr w:rsidR="002F2DD1" w:rsidRPr="00390630" w14:paraId="292869FE" w14:textId="77777777" w:rsidTr="00051B4A">
        <w:trPr>
          <w:trHeight w:val="20"/>
        </w:trPr>
        <w:tc>
          <w:tcPr>
            <w:cnfStyle w:val="001000000000" w:firstRow="0" w:lastRow="0" w:firstColumn="1" w:lastColumn="0" w:oddVBand="0" w:evenVBand="0" w:oddHBand="0" w:evenHBand="0" w:firstRowFirstColumn="0" w:firstRowLastColumn="0" w:lastRowFirstColumn="0" w:lastRowLastColumn="0"/>
            <w:tcW w:w="1346" w:type="pct"/>
            <w:tcBorders>
              <w:right w:val="single" w:sz="4" w:space="0" w:color="auto"/>
            </w:tcBorders>
            <w:noWrap/>
            <w:vAlign w:val="center"/>
            <w:hideMark/>
          </w:tcPr>
          <w:p w14:paraId="20BC10FA" w14:textId="77777777" w:rsidR="00FF482C" w:rsidRPr="00390630" w:rsidRDefault="00FF482C" w:rsidP="00FF482C">
            <w:pPr>
              <w:jc w:val="center"/>
              <w:rPr>
                <w:rFonts w:ascii="Calibri" w:eastAsia="Times New Roman" w:hAnsi="Calibri" w:cs="Times New Roman"/>
                <w:i w:val="0"/>
                <w:color w:val="000000"/>
                <w:sz w:val="16"/>
                <w:szCs w:val="16"/>
              </w:rPr>
            </w:pPr>
            <w:r w:rsidRPr="00390630">
              <w:rPr>
                <w:rFonts w:ascii="Calibri" w:eastAsia="Times New Roman" w:hAnsi="Calibri" w:cs="Times New Roman"/>
                <w:i w:val="0"/>
                <w:color w:val="000000"/>
                <w:sz w:val="16"/>
                <w:szCs w:val="16"/>
              </w:rPr>
              <w:t xml:space="preserve">PAM 6 </w:t>
            </w:r>
            <w:proofErr w:type="spellStart"/>
            <w:r w:rsidRPr="00390630">
              <w:rPr>
                <w:rFonts w:ascii="Calibri" w:eastAsia="Times New Roman" w:hAnsi="Calibri" w:cs="Times New Roman"/>
                <w:i w:val="0"/>
                <w:color w:val="000000"/>
                <w:sz w:val="16"/>
                <w:szCs w:val="16"/>
              </w:rPr>
              <w:t>M</w:t>
            </w:r>
            <w:r>
              <w:rPr>
                <w:rFonts w:ascii="Calibri" w:eastAsia="Times New Roman" w:hAnsi="Calibri" w:cs="Times New Roman"/>
                <w:i w:val="0"/>
                <w:color w:val="000000"/>
                <w:sz w:val="16"/>
                <w:szCs w:val="16"/>
              </w:rPr>
              <w:t>D</w:t>
            </w:r>
            <w:r w:rsidRPr="00390630">
              <w:rPr>
                <w:rFonts w:ascii="Calibri" w:eastAsia="Times New Roman" w:hAnsi="Calibri" w:cs="Times New Roman"/>
                <w:i w:val="0"/>
                <w:color w:val="000000"/>
                <w:sz w:val="16"/>
                <w:szCs w:val="16"/>
              </w:rPr>
              <w:t>a</w:t>
            </w:r>
            <w:proofErr w:type="spellEnd"/>
          </w:p>
        </w:tc>
        <w:tc>
          <w:tcPr>
            <w:tcW w:w="279" w:type="pct"/>
            <w:shd w:val="clear" w:color="auto" w:fill="FFFFFF" w:themeFill="background1"/>
            <w:vAlign w:val="center"/>
          </w:tcPr>
          <w:p w14:paraId="69E40502" w14:textId="77777777" w:rsidR="00FF482C" w:rsidRPr="00390630" w:rsidRDefault="00FF482C" w:rsidP="00FF482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38.7</w:t>
            </w:r>
          </w:p>
        </w:tc>
        <w:tc>
          <w:tcPr>
            <w:tcW w:w="279" w:type="pct"/>
            <w:shd w:val="clear" w:color="auto" w:fill="FFFFFF" w:themeFill="background1"/>
            <w:vAlign w:val="center"/>
          </w:tcPr>
          <w:p w14:paraId="6BA114C9" w14:textId="77777777" w:rsidR="00FF482C" w:rsidRPr="00390630" w:rsidRDefault="00FF482C" w:rsidP="00FF482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41.9</w:t>
            </w:r>
          </w:p>
        </w:tc>
        <w:tc>
          <w:tcPr>
            <w:tcW w:w="279" w:type="pct"/>
            <w:tcBorders>
              <w:left w:val="nil"/>
              <w:right w:val="single" w:sz="4" w:space="0" w:color="auto"/>
            </w:tcBorders>
            <w:shd w:val="clear" w:color="auto" w:fill="FFFFFF" w:themeFill="background1"/>
            <w:noWrap/>
            <w:vAlign w:val="center"/>
          </w:tcPr>
          <w:p w14:paraId="1DA754EA" w14:textId="77777777" w:rsidR="00FF482C" w:rsidRPr="00390630" w:rsidRDefault="00FF482C" w:rsidP="00FF482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40</w:t>
            </w:r>
          </w:p>
        </w:tc>
        <w:tc>
          <w:tcPr>
            <w:tcW w:w="278" w:type="pct"/>
            <w:gridSpan w:val="2"/>
            <w:tcBorders>
              <w:left w:val="single" w:sz="4" w:space="0" w:color="auto"/>
            </w:tcBorders>
            <w:shd w:val="clear" w:color="auto" w:fill="FFFFFF" w:themeFill="background1"/>
            <w:noWrap/>
            <w:vAlign w:val="center"/>
            <w:hideMark/>
          </w:tcPr>
          <w:p w14:paraId="37714C15" w14:textId="77777777" w:rsidR="00FF482C" w:rsidRPr="00390630" w:rsidRDefault="00FF482C" w:rsidP="00FF482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2661</w:t>
            </w:r>
          </w:p>
        </w:tc>
        <w:tc>
          <w:tcPr>
            <w:tcW w:w="281" w:type="pct"/>
            <w:tcBorders>
              <w:left w:val="nil"/>
            </w:tcBorders>
            <w:shd w:val="clear" w:color="auto" w:fill="FFFFFF" w:themeFill="background1"/>
            <w:vAlign w:val="center"/>
          </w:tcPr>
          <w:p w14:paraId="10808884" w14:textId="77777777" w:rsidR="00FF482C" w:rsidRPr="00390630" w:rsidRDefault="00FF482C" w:rsidP="00FF482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sz w:val="16"/>
                <w:szCs w:val="16"/>
              </w:rPr>
            </w:pPr>
            <w:r w:rsidRPr="00390630">
              <w:rPr>
                <w:rFonts w:ascii="Calibri" w:eastAsia="Times New Roman" w:hAnsi="Calibri" w:cs="Times New Roman"/>
                <w:b/>
                <w:bCs/>
                <w:color w:val="000000"/>
                <w:sz w:val="16"/>
                <w:szCs w:val="16"/>
              </w:rPr>
              <w:t>2202</w:t>
            </w:r>
          </w:p>
        </w:tc>
        <w:tc>
          <w:tcPr>
            <w:tcW w:w="292" w:type="pct"/>
            <w:tcBorders>
              <w:left w:val="nil"/>
            </w:tcBorders>
            <w:shd w:val="clear" w:color="auto" w:fill="FFFFFF" w:themeFill="background1"/>
            <w:noWrap/>
            <w:vAlign w:val="center"/>
            <w:hideMark/>
          </w:tcPr>
          <w:p w14:paraId="2E01DCFD" w14:textId="77777777" w:rsidR="00FF482C" w:rsidRPr="00390630" w:rsidRDefault="00FF482C" w:rsidP="00FF482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sz w:val="16"/>
                <w:szCs w:val="16"/>
              </w:rPr>
            </w:pPr>
            <w:r w:rsidRPr="00390630">
              <w:rPr>
                <w:rFonts w:ascii="Calibri" w:eastAsia="Times New Roman" w:hAnsi="Calibri" w:cs="Times New Roman"/>
                <w:b/>
                <w:bCs/>
                <w:color w:val="000000"/>
                <w:sz w:val="16"/>
                <w:szCs w:val="16"/>
              </w:rPr>
              <w:t>3069</w:t>
            </w:r>
          </w:p>
        </w:tc>
        <w:tc>
          <w:tcPr>
            <w:tcW w:w="281" w:type="pct"/>
            <w:shd w:val="clear" w:color="auto" w:fill="FFFFFF" w:themeFill="background1"/>
            <w:noWrap/>
            <w:vAlign w:val="center"/>
            <w:hideMark/>
          </w:tcPr>
          <w:p w14:paraId="18878FC2" w14:textId="77777777" w:rsidR="00FF482C" w:rsidRPr="00A9602D" w:rsidRDefault="00FF482C" w:rsidP="00FF482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A9602D">
              <w:rPr>
                <w:rFonts w:ascii="Calibri" w:eastAsia="Times New Roman" w:hAnsi="Calibri" w:cs="Times New Roman"/>
                <w:color w:val="000000"/>
                <w:sz w:val="16"/>
                <w:szCs w:val="16"/>
              </w:rPr>
              <w:t>-</w:t>
            </w:r>
          </w:p>
        </w:tc>
        <w:tc>
          <w:tcPr>
            <w:tcW w:w="281" w:type="pct"/>
            <w:shd w:val="clear" w:color="auto" w:fill="FFFFFF" w:themeFill="background1"/>
            <w:noWrap/>
            <w:vAlign w:val="center"/>
            <w:hideMark/>
          </w:tcPr>
          <w:p w14:paraId="23A2C1A5" w14:textId="77777777" w:rsidR="00FF482C" w:rsidRPr="00A9602D" w:rsidRDefault="00FF482C" w:rsidP="00FF482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A9602D">
              <w:rPr>
                <w:rFonts w:ascii="Calibri" w:eastAsia="Times New Roman" w:hAnsi="Calibri" w:cs="Times New Roman"/>
                <w:color w:val="000000"/>
                <w:sz w:val="16"/>
                <w:szCs w:val="16"/>
              </w:rPr>
              <w:t>-</w:t>
            </w:r>
          </w:p>
        </w:tc>
        <w:tc>
          <w:tcPr>
            <w:tcW w:w="280" w:type="pct"/>
            <w:shd w:val="clear" w:color="auto" w:fill="FFFFFF" w:themeFill="background1"/>
            <w:noWrap/>
            <w:vAlign w:val="center"/>
            <w:hideMark/>
          </w:tcPr>
          <w:p w14:paraId="35EBAB50" w14:textId="77777777" w:rsidR="00FF482C" w:rsidRPr="00390630" w:rsidRDefault="00FF482C" w:rsidP="00FF482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sz w:val="16"/>
                <w:szCs w:val="16"/>
              </w:rPr>
            </w:pPr>
            <w:r w:rsidRPr="00390630">
              <w:rPr>
                <w:rFonts w:ascii="Calibri" w:eastAsia="Times New Roman" w:hAnsi="Calibri" w:cs="Times New Roman"/>
                <w:b/>
                <w:bCs/>
                <w:color w:val="000000"/>
                <w:sz w:val="16"/>
                <w:szCs w:val="16"/>
              </w:rPr>
              <w:t>91</w:t>
            </w:r>
          </w:p>
        </w:tc>
        <w:tc>
          <w:tcPr>
            <w:tcW w:w="284" w:type="pct"/>
            <w:tcBorders>
              <w:right w:val="single" w:sz="4" w:space="0" w:color="auto"/>
            </w:tcBorders>
            <w:shd w:val="clear" w:color="auto" w:fill="FFFFFF" w:themeFill="background1"/>
            <w:noWrap/>
            <w:vAlign w:val="center"/>
            <w:hideMark/>
          </w:tcPr>
          <w:p w14:paraId="2D17E3C5" w14:textId="77777777" w:rsidR="00FF482C" w:rsidRPr="00390630" w:rsidRDefault="00FF482C" w:rsidP="00FF482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sz w:val="16"/>
                <w:szCs w:val="16"/>
              </w:rPr>
            </w:pPr>
            <w:r w:rsidRPr="00390630">
              <w:rPr>
                <w:rFonts w:ascii="Calibri" w:eastAsia="Times New Roman" w:hAnsi="Calibri" w:cs="Times New Roman"/>
                <w:b/>
                <w:bCs/>
                <w:color w:val="000000"/>
                <w:sz w:val="16"/>
                <w:szCs w:val="16"/>
              </w:rPr>
              <w:t>30</w:t>
            </w:r>
          </w:p>
        </w:tc>
        <w:tc>
          <w:tcPr>
            <w:tcW w:w="281" w:type="pct"/>
            <w:tcBorders>
              <w:left w:val="nil"/>
            </w:tcBorders>
            <w:shd w:val="clear" w:color="auto" w:fill="FFFFFF" w:themeFill="background1"/>
            <w:vAlign w:val="bottom"/>
          </w:tcPr>
          <w:p w14:paraId="0889CFE4" w14:textId="77777777" w:rsidR="00FF482C" w:rsidRPr="00390630" w:rsidRDefault="00FF482C" w:rsidP="00FF482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22</w:t>
            </w:r>
          </w:p>
        </w:tc>
        <w:tc>
          <w:tcPr>
            <w:tcW w:w="281" w:type="pct"/>
            <w:shd w:val="clear" w:color="auto" w:fill="FFFFFF" w:themeFill="background1"/>
            <w:vAlign w:val="bottom"/>
          </w:tcPr>
          <w:p w14:paraId="29F910B5" w14:textId="77777777" w:rsidR="00FF482C" w:rsidRDefault="00FF482C" w:rsidP="00FF482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250</w:t>
            </w:r>
          </w:p>
        </w:tc>
        <w:tc>
          <w:tcPr>
            <w:tcW w:w="278" w:type="pct"/>
            <w:shd w:val="clear" w:color="auto" w:fill="FFFFFF" w:themeFill="background1"/>
            <w:vAlign w:val="center"/>
          </w:tcPr>
          <w:p w14:paraId="5302B00B" w14:textId="77777777" w:rsidR="00FF482C" w:rsidRPr="00390630" w:rsidRDefault="00FF482C" w:rsidP="003D390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w:t>
            </w:r>
            <w:r w:rsidR="003D390A">
              <w:rPr>
                <w:rFonts w:ascii="Calibri" w:eastAsia="Times New Roman" w:hAnsi="Calibri" w:cs="Times New Roman"/>
                <w:color w:val="000000"/>
                <w:sz w:val="16"/>
                <w:szCs w:val="16"/>
              </w:rPr>
              <w:t>554</w:t>
            </w:r>
          </w:p>
        </w:tc>
      </w:tr>
      <w:tr w:rsidR="002F2DD1" w:rsidRPr="00F967E4" w14:paraId="0118F91B" w14:textId="77777777" w:rsidTr="00051B4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46" w:type="pct"/>
            <w:tcBorders>
              <w:right w:val="single" w:sz="4" w:space="0" w:color="auto"/>
            </w:tcBorders>
            <w:noWrap/>
            <w:vAlign w:val="center"/>
            <w:hideMark/>
          </w:tcPr>
          <w:p w14:paraId="0E770081" w14:textId="77777777" w:rsidR="00FF482C" w:rsidRPr="00390630" w:rsidRDefault="00FF482C" w:rsidP="00FF482C">
            <w:pPr>
              <w:jc w:val="center"/>
              <w:rPr>
                <w:rFonts w:ascii="Calibri" w:eastAsia="Times New Roman" w:hAnsi="Calibri" w:cs="Times New Roman"/>
                <w:i w:val="0"/>
                <w:color w:val="000000"/>
                <w:sz w:val="16"/>
                <w:szCs w:val="16"/>
              </w:rPr>
            </w:pPr>
            <w:r w:rsidRPr="00390630">
              <w:rPr>
                <w:rFonts w:ascii="Calibri" w:eastAsia="Times New Roman" w:hAnsi="Calibri" w:cs="Times New Roman"/>
                <w:i w:val="0"/>
                <w:color w:val="000000"/>
                <w:sz w:val="16"/>
                <w:szCs w:val="16"/>
              </w:rPr>
              <w:t>PAMPS</w:t>
            </w:r>
            <w:r>
              <w:rPr>
                <w:rFonts w:ascii="Calibri" w:eastAsia="Times New Roman" w:hAnsi="Calibri" w:cs="Times New Roman"/>
                <w:i w:val="0"/>
                <w:color w:val="000000"/>
                <w:sz w:val="16"/>
                <w:szCs w:val="16"/>
              </w:rPr>
              <w:t xml:space="preserve"> 2 </w:t>
            </w:r>
            <w:proofErr w:type="spellStart"/>
            <w:r>
              <w:rPr>
                <w:rFonts w:ascii="Calibri" w:eastAsia="Times New Roman" w:hAnsi="Calibri" w:cs="Times New Roman"/>
                <w:i w:val="0"/>
                <w:color w:val="000000"/>
                <w:sz w:val="16"/>
                <w:szCs w:val="16"/>
              </w:rPr>
              <w:t>MDa</w:t>
            </w:r>
            <w:proofErr w:type="spellEnd"/>
          </w:p>
        </w:tc>
        <w:tc>
          <w:tcPr>
            <w:tcW w:w="279" w:type="pct"/>
            <w:shd w:val="clear" w:color="auto" w:fill="FFFFFF" w:themeFill="background1"/>
            <w:vAlign w:val="center"/>
          </w:tcPr>
          <w:p w14:paraId="065B166E" w14:textId="77777777" w:rsidR="00FF482C" w:rsidRPr="00390630"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34.9</w:t>
            </w:r>
          </w:p>
        </w:tc>
        <w:tc>
          <w:tcPr>
            <w:tcW w:w="279" w:type="pct"/>
            <w:shd w:val="clear" w:color="auto" w:fill="FFFFFF" w:themeFill="background1"/>
            <w:vAlign w:val="center"/>
          </w:tcPr>
          <w:p w14:paraId="6F782AF6" w14:textId="77777777" w:rsidR="00FF482C" w:rsidRPr="00390630"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39.3</w:t>
            </w:r>
          </w:p>
        </w:tc>
        <w:tc>
          <w:tcPr>
            <w:tcW w:w="279" w:type="pct"/>
            <w:tcBorders>
              <w:left w:val="nil"/>
              <w:right w:val="single" w:sz="4" w:space="0" w:color="auto"/>
            </w:tcBorders>
            <w:shd w:val="clear" w:color="auto" w:fill="FFFFFF" w:themeFill="background1"/>
            <w:noWrap/>
            <w:vAlign w:val="center"/>
          </w:tcPr>
          <w:p w14:paraId="701517A0" w14:textId="77777777" w:rsidR="00FF482C" w:rsidRPr="00390630"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40</w:t>
            </w:r>
          </w:p>
        </w:tc>
        <w:tc>
          <w:tcPr>
            <w:tcW w:w="278" w:type="pct"/>
            <w:gridSpan w:val="2"/>
            <w:tcBorders>
              <w:left w:val="single" w:sz="4" w:space="0" w:color="auto"/>
            </w:tcBorders>
            <w:shd w:val="clear" w:color="auto" w:fill="FFFFFF" w:themeFill="background1"/>
            <w:noWrap/>
            <w:vAlign w:val="center"/>
            <w:hideMark/>
          </w:tcPr>
          <w:p w14:paraId="7438437E" w14:textId="77777777" w:rsidR="00FF482C" w:rsidRPr="00390630"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993</w:t>
            </w:r>
          </w:p>
        </w:tc>
        <w:tc>
          <w:tcPr>
            <w:tcW w:w="281" w:type="pct"/>
            <w:tcBorders>
              <w:left w:val="nil"/>
            </w:tcBorders>
            <w:shd w:val="clear" w:color="auto" w:fill="FFFFFF" w:themeFill="background1"/>
            <w:vAlign w:val="center"/>
          </w:tcPr>
          <w:p w14:paraId="2D82280B" w14:textId="77777777" w:rsidR="00FF482C" w:rsidRPr="00390630"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16"/>
                <w:szCs w:val="16"/>
              </w:rPr>
            </w:pPr>
            <w:r w:rsidRPr="00390630">
              <w:rPr>
                <w:rFonts w:ascii="Calibri" w:eastAsia="Times New Roman" w:hAnsi="Calibri" w:cs="Times New Roman"/>
                <w:b/>
                <w:bCs/>
                <w:color w:val="000000"/>
                <w:sz w:val="16"/>
                <w:szCs w:val="16"/>
              </w:rPr>
              <w:t>886</w:t>
            </w:r>
          </w:p>
        </w:tc>
        <w:tc>
          <w:tcPr>
            <w:tcW w:w="292" w:type="pct"/>
            <w:tcBorders>
              <w:left w:val="nil"/>
            </w:tcBorders>
            <w:shd w:val="clear" w:color="auto" w:fill="FFFFFF" w:themeFill="background1"/>
            <w:noWrap/>
            <w:vAlign w:val="center"/>
            <w:hideMark/>
          </w:tcPr>
          <w:p w14:paraId="7546FDCB" w14:textId="77777777" w:rsidR="00FF482C" w:rsidRPr="00390630"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16"/>
                <w:szCs w:val="16"/>
              </w:rPr>
            </w:pPr>
            <w:r w:rsidRPr="00390630">
              <w:rPr>
                <w:rFonts w:ascii="Calibri" w:eastAsia="Times New Roman" w:hAnsi="Calibri" w:cs="Times New Roman"/>
                <w:b/>
                <w:bCs/>
                <w:color w:val="000000"/>
                <w:sz w:val="16"/>
                <w:szCs w:val="16"/>
              </w:rPr>
              <w:t>1161</w:t>
            </w:r>
          </w:p>
        </w:tc>
        <w:tc>
          <w:tcPr>
            <w:tcW w:w="281" w:type="pct"/>
            <w:shd w:val="clear" w:color="auto" w:fill="FFFFFF" w:themeFill="background1"/>
            <w:noWrap/>
            <w:vAlign w:val="center"/>
            <w:hideMark/>
          </w:tcPr>
          <w:p w14:paraId="3F833FBE" w14:textId="77777777" w:rsidR="00FF482C" w:rsidRPr="00A9602D"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A9602D">
              <w:rPr>
                <w:rFonts w:ascii="Calibri" w:eastAsia="Times New Roman" w:hAnsi="Calibri" w:cs="Times New Roman"/>
                <w:color w:val="000000"/>
                <w:sz w:val="16"/>
                <w:szCs w:val="16"/>
              </w:rPr>
              <w:t>-</w:t>
            </w:r>
          </w:p>
        </w:tc>
        <w:tc>
          <w:tcPr>
            <w:tcW w:w="281" w:type="pct"/>
            <w:shd w:val="clear" w:color="auto" w:fill="FFFFFF" w:themeFill="background1"/>
            <w:noWrap/>
            <w:vAlign w:val="center"/>
            <w:hideMark/>
          </w:tcPr>
          <w:p w14:paraId="2931448D" w14:textId="77777777" w:rsidR="00FF482C" w:rsidRPr="00A9602D"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A9602D">
              <w:rPr>
                <w:rFonts w:ascii="Calibri" w:eastAsia="Times New Roman" w:hAnsi="Calibri" w:cs="Times New Roman"/>
                <w:color w:val="000000"/>
                <w:sz w:val="16"/>
                <w:szCs w:val="16"/>
              </w:rPr>
              <w:t>-</w:t>
            </w:r>
          </w:p>
        </w:tc>
        <w:tc>
          <w:tcPr>
            <w:tcW w:w="280" w:type="pct"/>
            <w:shd w:val="clear" w:color="auto" w:fill="FFFFFF" w:themeFill="background1"/>
            <w:noWrap/>
            <w:vAlign w:val="center"/>
            <w:hideMark/>
          </w:tcPr>
          <w:p w14:paraId="621F979B" w14:textId="77777777" w:rsidR="00FF482C" w:rsidRPr="00390630"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16"/>
                <w:szCs w:val="16"/>
              </w:rPr>
            </w:pPr>
            <w:r w:rsidRPr="00390630">
              <w:rPr>
                <w:rFonts w:ascii="Calibri" w:eastAsia="Times New Roman" w:hAnsi="Calibri" w:cs="Times New Roman"/>
                <w:b/>
                <w:bCs/>
                <w:color w:val="000000"/>
                <w:sz w:val="16"/>
                <w:szCs w:val="16"/>
              </w:rPr>
              <w:t>245</w:t>
            </w:r>
          </w:p>
        </w:tc>
        <w:tc>
          <w:tcPr>
            <w:tcW w:w="284" w:type="pct"/>
            <w:tcBorders>
              <w:right w:val="single" w:sz="4" w:space="0" w:color="auto"/>
            </w:tcBorders>
            <w:shd w:val="clear" w:color="auto" w:fill="FFFFFF" w:themeFill="background1"/>
            <w:noWrap/>
            <w:vAlign w:val="center"/>
            <w:hideMark/>
          </w:tcPr>
          <w:p w14:paraId="710812F6" w14:textId="77777777" w:rsidR="00FF482C" w:rsidRPr="00390630"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16"/>
                <w:szCs w:val="16"/>
              </w:rPr>
            </w:pPr>
            <w:r w:rsidRPr="00390630">
              <w:rPr>
                <w:rFonts w:ascii="Calibri" w:eastAsia="Times New Roman" w:hAnsi="Calibri" w:cs="Times New Roman"/>
                <w:b/>
                <w:bCs/>
                <w:color w:val="000000"/>
                <w:sz w:val="16"/>
                <w:szCs w:val="16"/>
              </w:rPr>
              <w:t>96</w:t>
            </w:r>
          </w:p>
        </w:tc>
        <w:tc>
          <w:tcPr>
            <w:tcW w:w="281" w:type="pct"/>
            <w:tcBorders>
              <w:left w:val="nil"/>
            </w:tcBorders>
            <w:shd w:val="clear" w:color="auto" w:fill="FFFFFF" w:themeFill="background1"/>
            <w:vAlign w:val="bottom"/>
          </w:tcPr>
          <w:p w14:paraId="5DCC58A8" w14:textId="77777777" w:rsidR="00FF482C" w:rsidRPr="00390630"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6.3</w:t>
            </w:r>
          </w:p>
        </w:tc>
        <w:tc>
          <w:tcPr>
            <w:tcW w:w="281" w:type="pct"/>
            <w:shd w:val="clear" w:color="auto" w:fill="FFFFFF" w:themeFill="background1"/>
            <w:vAlign w:val="bottom"/>
          </w:tcPr>
          <w:p w14:paraId="03721773" w14:textId="77777777" w:rsidR="00FF482C" w:rsidRDefault="00FF482C"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71</w:t>
            </w:r>
          </w:p>
        </w:tc>
        <w:tc>
          <w:tcPr>
            <w:tcW w:w="278" w:type="pct"/>
            <w:shd w:val="clear" w:color="auto" w:fill="FFFFFF" w:themeFill="background1"/>
            <w:vAlign w:val="center"/>
          </w:tcPr>
          <w:p w14:paraId="4AFA5844" w14:textId="77777777" w:rsidR="00FF482C" w:rsidRPr="00390630" w:rsidRDefault="003D390A" w:rsidP="00FF482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8990</w:t>
            </w:r>
          </w:p>
        </w:tc>
      </w:tr>
      <w:tr w:rsidR="002F2DD1" w:rsidRPr="00F967E4" w14:paraId="08023984" w14:textId="77777777" w:rsidTr="00D80FC1">
        <w:trPr>
          <w:trHeight w:val="20"/>
        </w:trPr>
        <w:tc>
          <w:tcPr>
            <w:cnfStyle w:val="001000000000" w:firstRow="0" w:lastRow="0" w:firstColumn="1" w:lastColumn="0" w:oddVBand="0" w:evenVBand="0" w:oddHBand="0" w:evenHBand="0" w:firstRowFirstColumn="0" w:firstRowLastColumn="0" w:lastRowFirstColumn="0" w:lastRowLastColumn="0"/>
            <w:tcW w:w="1346" w:type="pct"/>
            <w:tcBorders>
              <w:right w:val="single" w:sz="4" w:space="0" w:color="auto"/>
            </w:tcBorders>
            <w:noWrap/>
            <w:vAlign w:val="center"/>
            <w:hideMark/>
          </w:tcPr>
          <w:p w14:paraId="36193077" w14:textId="77777777" w:rsidR="006C4CC7" w:rsidRPr="00A9602D" w:rsidRDefault="006C4CC7" w:rsidP="005F6675">
            <w:pPr>
              <w:spacing w:before="80" w:line="276" w:lineRule="auto"/>
              <w:jc w:val="center"/>
              <w:rPr>
                <w:rFonts w:ascii="Calibri" w:eastAsia="Times New Roman" w:hAnsi="Calibri" w:cs="Times New Roman"/>
                <w:b/>
                <w:i w:val="0"/>
                <w:color w:val="000000"/>
                <w:sz w:val="16"/>
                <w:szCs w:val="16"/>
              </w:rPr>
            </w:pPr>
            <w:r w:rsidRPr="00A9602D">
              <w:rPr>
                <w:rFonts w:ascii="Calibri" w:eastAsia="Times New Roman" w:hAnsi="Calibri" w:cs="Times New Roman"/>
                <w:b/>
                <w:i w:val="0"/>
                <w:color w:val="000000"/>
                <w:sz w:val="20"/>
                <w:szCs w:val="16"/>
              </w:rPr>
              <w:t xml:space="preserve">ROS (PAM 6 </w:t>
            </w:r>
            <w:proofErr w:type="spellStart"/>
            <w:r w:rsidRPr="00A9602D">
              <w:rPr>
                <w:rFonts w:ascii="Calibri" w:eastAsia="Times New Roman" w:hAnsi="Calibri" w:cs="Times New Roman"/>
                <w:b/>
                <w:i w:val="0"/>
                <w:color w:val="000000"/>
                <w:sz w:val="20"/>
                <w:szCs w:val="16"/>
              </w:rPr>
              <w:t>MDa</w:t>
            </w:r>
            <w:proofErr w:type="spellEnd"/>
            <w:r w:rsidRPr="00A9602D">
              <w:rPr>
                <w:rFonts w:ascii="Calibri" w:eastAsia="Times New Roman" w:hAnsi="Calibri" w:cs="Times New Roman"/>
                <w:b/>
                <w:i w:val="0"/>
                <w:color w:val="000000"/>
                <w:sz w:val="20"/>
                <w:szCs w:val="16"/>
              </w:rPr>
              <w:t>)</w:t>
            </w:r>
          </w:p>
        </w:tc>
        <w:tc>
          <w:tcPr>
            <w:tcW w:w="279" w:type="pct"/>
            <w:shd w:val="clear" w:color="auto" w:fill="FFFFFF" w:themeFill="background1"/>
            <w:vAlign w:val="center"/>
          </w:tcPr>
          <w:p w14:paraId="7F650CC9" w14:textId="77777777" w:rsidR="006C4CC7" w:rsidRPr="00F967E4" w:rsidRDefault="006C4CC7" w:rsidP="005F667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p>
        </w:tc>
        <w:tc>
          <w:tcPr>
            <w:tcW w:w="279" w:type="pct"/>
            <w:shd w:val="clear" w:color="auto" w:fill="FFFFFF" w:themeFill="background1"/>
            <w:vAlign w:val="center"/>
          </w:tcPr>
          <w:p w14:paraId="62A8723B" w14:textId="77777777" w:rsidR="006C4CC7" w:rsidRPr="00F967E4" w:rsidRDefault="006C4CC7" w:rsidP="005F667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p>
        </w:tc>
        <w:tc>
          <w:tcPr>
            <w:tcW w:w="279" w:type="pct"/>
            <w:tcBorders>
              <w:left w:val="nil"/>
              <w:right w:val="single" w:sz="4" w:space="0" w:color="auto"/>
            </w:tcBorders>
            <w:shd w:val="clear" w:color="auto" w:fill="FFFFFF" w:themeFill="background1"/>
            <w:noWrap/>
            <w:vAlign w:val="center"/>
            <w:hideMark/>
          </w:tcPr>
          <w:p w14:paraId="73331AF8" w14:textId="77777777" w:rsidR="006C4CC7" w:rsidRPr="00F967E4" w:rsidRDefault="006C4CC7" w:rsidP="005F667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p>
        </w:tc>
        <w:tc>
          <w:tcPr>
            <w:tcW w:w="278" w:type="pct"/>
            <w:gridSpan w:val="2"/>
            <w:tcBorders>
              <w:left w:val="single" w:sz="4" w:space="0" w:color="auto"/>
            </w:tcBorders>
            <w:shd w:val="clear" w:color="auto" w:fill="FFFFFF" w:themeFill="background1"/>
            <w:noWrap/>
            <w:vAlign w:val="center"/>
            <w:hideMark/>
          </w:tcPr>
          <w:p w14:paraId="0A9E9E9F" w14:textId="77777777" w:rsidR="006C4CC7" w:rsidRPr="00F967E4" w:rsidRDefault="006C4CC7" w:rsidP="005F667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81" w:type="pct"/>
            <w:tcBorders>
              <w:left w:val="nil"/>
            </w:tcBorders>
            <w:shd w:val="clear" w:color="auto" w:fill="FFFFFF" w:themeFill="background1"/>
            <w:vAlign w:val="center"/>
          </w:tcPr>
          <w:p w14:paraId="0237FD6D" w14:textId="77777777" w:rsidR="006C4CC7" w:rsidRPr="00F967E4" w:rsidRDefault="006C4CC7" w:rsidP="005F667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92" w:type="pct"/>
            <w:tcBorders>
              <w:left w:val="nil"/>
            </w:tcBorders>
            <w:shd w:val="clear" w:color="auto" w:fill="FFFFFF" w:themeFill="background1"/>
            <w:noWrap/>
            <w:vAlign w:val="center"/>
            <w:hideMark/>
          </w:tcPr>
          <w:p w14:paraId="3901F2E6" w14:textId="77777777" w:rsidR="006C4CC7" w:rsidRPr="00F967E4" w:rsidRDefault="006C4CC7" w:rsidP="005F667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81" w:type="pct"/>
            <w:shd w:val="clear" w:color="auto" w:fill="FFFFFF" w:themeFill="background1"/>
            <w:noWrap/>
            <w:vAlign w:val="center"/>
            <w:hideMark/>
          </w:tcPr>
          <w:p w14:paraId="1AD03328" w14:textId="77777777" w:rsidR="006C4CC7" w:rsidRPr="00F967E4" w:rsidRDefault="006C4CC7" w:rsidP="005F667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81" w:type="pct"/>
            <w:shd w:val="clear" w:color="auto" w:fill="FFFFFF" w:themeFill="background1"/>
            <w:noWrap/>
            <w:vAlign w:val="center"/>
            <w:hideMark/>
          </w:tcPr>
          <w:p w14:paraId="40474898" w14:textId="77777777" w:rsidR="006C4CC7" w:rsidRPr="00F967E4" w:rsidRDefault="006C4CC7" w:rsidP="005F667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80" w:type="pct"/>
            <w:shd w:val="clear" w:color="auto" w:fill="FFFFFF" w:themeFill="background1"/>
            <w:noWrap/>
            <w:vAlign w:val="center"/>
            <w:hideMark/>
          </w:tcPr>
          <w:p w14:paraId="09B8B881" w14:textId="77777777" w:rsidR="006C4CC7" w:rsidRPr="00F967E4" w:rsidRDefault="006C4CC7" w:rsidP="005F667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84" w:type="pct"/>
            <w:tcBorders>
              <w:right w:val="single" w:sz="4" w:space="0" w:color="auto"/>
            </w:tcBorders>
            <w:shd w:val="clear" w:color="auto" w:fill="FFFFFF" w:themeFill="background1"/>
            <w:noWrap/>
            <w:vAlign w:val="center"/>
            <w:hideMark/>
          </w:tcPr>
          <w:p w14:paraId="0E8AD2B5" w14:textId="77777777" w:rsidR="006C4CC7" w:rsidRPr="00F967E4" w:rsidRDefault="006C4CC7" w:rsidP="005F667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tc>
        <w:tc>
          <w:tcPr>
            <w:tcW w:w="281" w:type="pct"/>
            <w:tcBorders>
              <w:left w:val="nil"/>
            </w:tcBorders>
            <w:shd w:val="clear" w:color="auto" w:fill="FFFFFF" w:themeFill="background1"/>
            <w:vAlign w:val="center"/>
          </w:tcPr>
          <w:p w14:paraId="7EC212D0" w14:textId="77777777" w:rsidR="006C4CC7" w:rsidRPr="00F967E4" w:rsidRDefault="006C4CC7" w:rsidP="005F667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81" w:type="pct"/>
            <w:shd w:val="clear" w:color="auto" w:fill="FFFFFF" w:themeFill="background1"/>
            <w:vAlign w:val="center"/>
          </w:tcPr>
          <w:p w14:paraId="7658A414" w14:textId="77777777" w:rsidR="006C4CC7" w:rsidRPr="00F967E4" w:rsidRDefault="006C4CC7" w:rsidP="006C4CC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78" w:type="pct"/>
            <w:shd w:val="clear" w:color="auto" w:fill="FFFFFF" w:themeFill="background1"/>
            <w:vAlign w:val="center"/>
          </w:tcPr>
          <w:p w14:paraId="419B9079" w14:textId="77777777" w:rsidR="006C4CC7" w:rsidRPr="00F967E4" w:rsidRDefault="006C4CC7" w:rsidP="005F667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2F2DD1" w:rsidRPr="00F967E4" w14:paraId="129E82DD" w14:textId="77777777" w:rsidTr="00D80FC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46" w:type="pct"/>
            <w:tcBorders>
              <w:right w:val="single" w:sz="4" w:space="0" w:color="auto"/>
            </w:tcBorders>
            <w:noWrap/>
            <w:vAlign w:val="center"/>
          </w:tcPr>
          <w:p w14:paraId="58654256" w14:textId="77777777" w:rsidR="006C4CC7" w:rsidRPr="00C15990" w:rsidRDefault="006C4CC7" w:rsidP="005F6675">
            <w:pPr>
              <w:jc w:val="center"/>
              <w:rPr>
                <w:rFonts w:ascii="Calibri" w:eastAsia="Times New Roman" w:hAnsi="Calibri" w:cs="Times New Roman"/>
                <w:color w:val="000000"/>
                <w:sz w:val="16"/>
                <w:szCs w:val="16"/>
                <w:vertAlign w:val="superscript"/>
              </w:rPr>
            </w:pPr>
            <w:r w:rsidRPr="00390630">
              <w:rPr>
                <w:rFonts w:ascii="Calibri" w:eastAsia="Times New Roman" w:hAnsi="Calibri" w:cs="Times New Roman"/>
                <w:i w:val="0"/>
                <w:color w:val="000000"/>
                <w:sz w:val="16"/>
                <w:szCs w:val="16"/>
              </w:rPr>
              <w:t>Only polymer</w:t>
            </w:r>
            <w:r>
              <w:rPr>
                <w:rFonts w:ascii="Calibri" w:eastAsia="Times New Roman" w:hAnsi="Calibri" w:cs="Times New Roman"/>
                <w:i w:val="0"/>
                <w:color w:val="000000"/>
                <w:sz w:val="16"/>
                <w:szCs w:val="16"/>
              </w:rPr>
              <w:t xml:space="preserve"> </w:t>
            </w:r>
            <w:r w:rsidRPr="00390630">
              <w:rPr>
                <w:rFonts w:ascii="Calibri" w:eastAsia="Times New Roman" w:hAnsi="Calibri" w:cs="Times New Roman"/>
                <w:i w:val="0"/>
                <w:color w:val="000000"/>
                <w:sz w:val="16"/>
                <w:szCs w:val="16"/>
              </w:rPr>
              <w:t xml:space="preserve"> </w:t>
            </w:r>
          </w:p>
        </w:tc>
        <w:tc>
          <w:tcPr>
            <w:tcW w:w="279" w:type="pct"/>
            <w:shd w:val="clear" w:color="auto" w:fill="FFFFFF" w:themeFill="background1"/>
            <w:vAlign w:val="center"/>
          </w:tcPr>
          <w:p w14:paraId="3FAEBEB9" w14:textId="77777777" w:rsidR="006C4CC7" w:rsidRPr="00390630" w:rsidRDefault="006C4CC7" w:rsidP="005F667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9095</w:t>
            </w:r>
          </w:p>
        </w:tc>
        <w:tc>
          <w:tcPr>
            <w:tcW w:w="279" w:type="pct"/>
            <w:shd w:val="clear" w:color="auto" w:fill="FFFFFF" w:themeFill="background1"/>
            <w:vAlign w:val="center"/>
          </w:tcPr>
          <w:p w14:paraId="2DD7A51C" w14:textId="77777777" w:rsidR="006C4CC7" w:rsidRPr="00390630" w:rsidRDefault="006C4CC7" w:rsidP="005F667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9240</w:t>
            </w:r>
          </w:p>
        </w:tc>
        <w:tc>
          <w:tcPr>
            <w:tcW w:w="279" w:type="pct"/>
            <w:tcBorders>
              <w:left w:val="nil"/>
              <w:right w:val="single" w:sz="4" w:space="0" w:color="auto"/>
            </w:tcBorders>
            <w:shd w:val="clear" w:color="auto" w:fill="FFFFFF" w:themeFill="background1"/>
            <w:noWrap/>
            <w:vAlign w:val="center"/>
          </w:tcPr>
          <w:p w14:paraId="44E5FE36" w14:textId="77777777" w:rsidR="006C4CC7" w:rsidRPr="00390630" w:rsidRDefault="006C4CC7" w:rsidP="005F667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10000</w:t>
            </w:r>
          </w:p>
        </w:tc>
        <w:tc>
          <w:tcPr>
            <w:tcW w:w="278" w:type="pct"/>
            <w:gridSpan w:val="2"/>
            <w:tcBorders>
              <w:left w:val="single" w:sz="4" w:space="0" w:color="auto"/>
            </w:tcBorders>
            <w:shd w:val="clear" w:color="auto" w:fill="FFFFFF" w:themeFill="background1"/>
            <w:noWrap/>
            <w:vAlign w:val="center"/>
          </w:tcPr>
          <w:p w14:paraId="46562BB1" w14:textId="77777777" w:rsidR="006C4CC7" w:rsidRPr="00390630" w:rsidRDefault="006C4CC7" w:rsidP="005F667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3161</w:t>
            </w:r>
          </w:p>
        </w:tc>
        <w:tc>
          <w:tcPr>
            <w:tcW w:w="281" w:type="pct"/>
            <w:tcBorders>
              <w:left w:val="nil"/>
            </w:tcBorders>
            <w:shd w:val="clear" w:color="auto" w:fill="FFFFFF" w:themeFill="background1"/>
            <w:vAlign w:val="center"/>
          </w:tcPr>
          <w:p w14:paraId="72D7097A" w14:textId="77777777" w:rsidR="006C4CC7" w:rsidRPr="00390630" w:rsidRDefault="006C4CC7" w:rsidP="005F667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w:t>
            </w:r>
          </w:p>
        </w:tc>
        <w:tc>
          <w:tcPr>
            <w:tcW w:w="292" w:type="pct"/>
            <w:tcBorders>
              <w:left w:val="nil"/>
            </w:tcBorders>
            <w:shd w:val="clear" w:color="auto" w:fill="FFFFFF" w:themeFill="background1"/>
            <w:noWrap/>
            <w:vAlign w:val="center"/>
          </w:tcPr>
          <w:p w14:paraId="3E9387E7" w14:textId="77777777" w:rsidR="006C4CC7" w:rsidRPr="00390630" w:rsidRDefault="006C4CC7" w:rsidP="005F667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2652</w:t>
            </w:r>
          </w:p>
        </w:tc>
        <w:tc>
          <w:tcPr>
            <w:tcW w:w="281" w:type="pct"/>
            <w:shd w:val="clear" w:color="auto" w:fill="FFFFFF" w:themeFill="background1"/>
            <w:noWrap/>
            <w:vAlign w:val="center"/>
          </w:tcPr>
          <w:p w14:paraId="3CD1890D" w14:textId="77777777" w:rsidR="006C4CC7" w:rsidRPr="00390630" w:rsidRDefault="006C4CC7" w:rsidP="005F667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1</w:t>
            </w:r>
            <w:r>
              <w:rPr>
                <w:rFonts w:ascii="Calibri" w:eastAsia="Times New Roman" w:hAnsi="Calibri" w:cs="Times New Roman"/>
                <w:color w:val="000000"/>
                <w:sz w:val="16"/>
                <w:szCs w:val="16"/>
              </w:rPr>
              <w:t xml:space="preserve"> </w:t>
            </w:r>
            <w:r w:rsidRPr="00390630">
              <w:rPr>
                <w:rFonts w:ascii="Calibri" w:eastAsia="Times New Roman" w:hAnsi="Calibri" w:cs="Times New Roman"/>
                <w:color w:val="000000"/>
                <w:sz w:val="16"/>
                <w:szCs w:val="16"/>
              </w:rPr>
              <w:t>098</w:t>
            </w:r>
          </w:p>
        </w:tc>
        <w:tc>
          <w:tcPr>
            <w:tcW w:w="281" w:type="pct"/>
            <w:shd w:val="clear" w:color="auto" w:fill="FFFFFF" w:themeFill="background1"/>
            <w:noWrap/>
            <w:vAlign w:val="center"/>
          </w:tcPr>
          <w:p w14:paraId="4D839349" w14:textId="77777777" w:rsidR="006C4CC7" w:rsidRPr="00390630" w:rsidRDefault="006C4CC7" w:rsidP="005F667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677</w:t>
            </w:r>
          </w:p>
        </w:tc>
        <w:tc>
          <w:tcPr>
            <w:tcW w:w="280" w:type="pct"/>
            <w:shd w:val="clear" w:color="auto" w:fill="FFFFFF" w:themeFill="background1"/>
            <w:noWrap/>
            <w:vAlign w:val="center"/>
          </w:tcPr>
          <w:p w14:paraId="4BB63002" w14:textId="77777777" w:rsidR="006C4CC7" w:rsidRPr="00390630" w:rsidRDefault="006C4CC7" w:rsidP="005F667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553</w:t>
            </w:r>
          </w:p>
        </w:tc>
        <w:tc>
          <w:tcPr>
            <w:tcW w:w="284" w:type="pct"/>
            <w:tcBorders>
              <w:right w:val="single" w:sz="4" w:space="0" w:color="auto"/>
            </w:tcBorders>
            <w:shd w:val="clear" w:color="auto" w:fill="FFFFFF" w:themeFill="background1"/>
            <w:noWrap/>
            <w:vAlign w:val="center"/>
          </w:tcPr>
          <w:p w14:paraId="275CAA6C" w14:textId="77777777" w:rsidR="006C4CC7" w:rsidRPr="00390630" w:rsidRDefault="006C4CC7" w:rsidP="005F667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w:t>
            </w:r>
          </w:p>
        </w:tc>
        <w:tc>
          <w:tcPr>
            <w:tcW w:w="281" w:type="pct"/>
            <w:tcBorders>
              <w:left w:val="nil"/>
            </w:tcBorders>
            <w:shd w:val="clear" w:color="auto" w:fill="FFFFFF" w:themeFill="background1"/>
            <w:vAlign w:val="center"/>
          </w:tcPr>
          <w:p w14:paraId="2902C814" w14:textId="77777777" w:rsidR="006C4CC7" w:rsidRPr="00390630" w:rsidRDefault="006C4CC7"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4</w:t>
            </w:r>
            <w:r w:rsidR="006F4A66">
              <w:rPr>
                <w:rFonts w:ascii="Calibri" w:eastAsia="Times New Roman" w:hAnsi="Calibri" w:cs="Times New Roman"/>
                <w:color w:val="000000"/>
                <w:sz w:val="16"/>
                <w:szCs w:val="16"/>
              </w:rPr>
              <w:t>97</w:t>
            </w:r>
          </w:p>
        </w:tc>
        <w:tc>
          <w:tcPr>
            <w:tcW w:w="281" w:type="pct"/>
            <w:shd w:val="clear" w:color="auto" w:fill="FFFFFF" w:themeFill="background1"/>
            <w:vAlign w:val="center"/>
          </w:tcPr>
          <w:p w14:paraId="6AC26EBF" w14:textId="77777777" w:rsidR="006C4CC7" w:rsidRDefault="008E66B9" w:rsidP="006C4CC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8</w:t>
            </w:r>
            <w:r w:rsidR="006F4A66">
              <w:rPr>
                <w:rFonts w:ascii="Calibri" w:eastAsia="Times New Roman" w:hAnsi="Calibri" w:cs="Times New Roman"/>
                <w:color w:val="000000"/>
                <w:sz w:val="16"/>
                <w:szCs w:val="16"/>
              </w:rPr>
              <w:t>8</w:t>
            </w:r>
          </w:p>
        </w:tc>
        <w:tc>
          <w:tcPr>
            <w:tcW w:w="278" w:type="pct"/>
            <w:shd w:val="clear" w:color="auto" w:fill="FFFFFF" w:themeFill="background1"/>
            <w:vAlign w:val="center"/>
          </w:tcPr>
          <w:p w14:paraId="401F7A2A" w14:textId="77777777" w:rsidR="006C4CC7" w:rsidRPr="00390630" w:rsidRDefault="003D390A" w:rsidP="0056633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288</w:t>
            </w:r>
            <w:r w:rsidR="00566338">
              <w:rPr>
                <w:rFonts w:ascii="Calibri" w:eastAsia="Times New Roman" w:hAnsi="Calibri" w:cs="Times New Roman"/>
                <w:color w:val="000000"/>
                <w:sz w:val="16"/>
                <w:szCs w:val="16"/>
              </w:rPr>
              <w:t>61</w:t>
            </w:r>
          </w:p>
        </w:tc>
      </w:tr>
      <w:tr w:rsidR="002F2DD1" w:rsidRPr="00F967E4" w14:paraId="2C2D8AB0" w14:textId="77777777" w:rsidTr="00D80FC1">
        <w:trPr>
          <w:trHeight w:val="20"/>
        </w:trPr>
        <w:tc>
          <w:tcPr>
            <w:cnfStyle w:val="001000000000" w:firstRow="0" w:lastRow="0" w:firstColumn="1" w:lastColumn="0" w:oddVBand="0" w:evenVBand="0" w:oddHBand="0" w:evenHBand="0" w:firstRowFirstColumn="0" w:firstRowLastColumn="0" w:lastRowFirstColumn="0" w:lastRowLastColumn="0"/>
            <w:tcW w:w="1346" w:type="pct"/>
            <w:tcBorders>
              <w:right w:val="single" w:sz="4" w:space="0" w:color="auto"/>
            </w:tcBorders>
            <w:noWrap/>
            <w:vAlign w:val="center"/>
          </w:tcPr>
          <w:p w14:paraId="660F1773" w14:textId="77777777" w:rsidR="006C4CC7" w:rsidRPr="00390630" w:rsidRDefault="006C4CC7" w:rsidP="005F6675">
            <w:pPr>
              <w:jc w:val="center"/>
              <w:rPr>
                <w:rFonts w:ascii="Calibri" w:eastAsia="Times New Roman" w:hAnsi="Calibri" w:cs="Times New Roman"/>
                <w:color w:val="000000"/>
                <w:sz w:val="16"/>
                <w:szCs w:val="16"/>
              </w:rPr>
            </w:pPr>
            <w:r w:rsidRPr="00390630">
              <w:rPr>
                <w:rFonts w:ascii="Calibri" w:eastAsia="Times New Roman" w:hAnsi="Calibri" w:cs="Times New Roman"/>
                <w:i w:val="0"/>
                <w:color w:val="000000"/>
                <w:sz w:val="16"/>
                <w:szCs w:val="16"/>
              </w:rPr>
              <w:t xml:space="preserve">Only polymer </w:t>
            </w:r>
            <w:r>
              <w:rPr>
                <w:rFonts w:ascii="Calibri" w:eastAsia="Times New Roman" w:hAnsi="Calibri" w:cs="Times New Roman"/>
                <w:i w:val="0"/>
                <w:color w:val="000000"/>
                <w:sz w:val="16"/>
                <w:szCs w:val="16"/>
              </w:rPr>
              <w:t xml:space="preserve"> </w:t>
            </w:r>
          </w:p>
        </w:tc>
        <w:tc>
          <w:tcPr>
            <w:tcW w:w="279" w:type="pct"/>
            <w:shd w:val="clear" w:color="auto" w:fill="FFFFFF" w:themeFill="background1"/>
            <w:vAlign w:val="center"/>
          </w:tcPr>
          <w:p w14:paraId="6C037556" w14:textId="77777777" w:rsidR="006C4CC7" w:rsidRPr="00390630" w:rsidRDefault="006C4CC7" w:rsidP="005F667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859</w:t>
            </w:r>
          </w:p>
        </w:tc>
        <w:tc>
          <w:tcPr>
            <w:tcW w:w="279" w:type="pct"/>
            <w:shd w:val="clear" w:color="auto" w:fill="FFFFFF" w:themeFill="background1"/>
            <w:vAlign w:val="center"/>
          </w:tcPr>
          <w:p w14:paraId="5BB946EC" w14:textId="77777777" w:rsidR="006C4CC7" w:rsidRPr="00390630" w:rsidRDefault="006C4CC7" w:rsidP="005F667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924</w:t>
            </w:r>
          </w:p>
        </w:tc>
        <w:tc>
          <w:tcPr>
            <w:tcW w:w="279" w:type="pct"/>
            <w:tcBorders>
              <w:left w:val="nil"/>
              <w:right w:val="single" w:sz="4" w:space="0" w:color="auto"/>
            </w:tcBorders>
            <w:shd w:val="clear" w:color="auto" w:fill="FFFFFF" w:themeFill="background1"/>
            <w:noWrap/>
            <w:vAlign w:val="center"/>
          </w:tcPr>
          <w:p w14:paraId="6DE2AE1D" w14:textId="77777777" w:rsidR="006C4CC7" w:rsidRPr="00390630" w:rsidRDefault="006C4CC7" w:rsidP="005F667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1000</w:t>
            </w:r>
          </w:p>
        </w:tc>
        <w:tc>
          <w:tcPr>
            <w:tcW w:w="278" w:type="pct"/>
            <w:gridSpan w:val="2"/>
            <w:tcBorders>
              <w:left w:val="single" w:sz="4" w:space="0" w:color="auto"/>
            </w:tcBorders>
            <w:shd w:val="clear" w:color="auto" w:fill="FFFFFF" w:themeFill="background1"/>
            <w:noWrap/>
            <w:vAlign w:val="center"/>
          </w:tcPr>
          <w:p w14:paraId="2C3E7B55" w14:textId="77777777" w:rsidR="006C4CC7" w:rsidRPr="00390630" w:rsidRDefault="006C4CC7" w:rsidP="005F667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3161</w:t>
            </w:r>
          </w:p>
        </w:tc>
        <w:tc>
          <w:tcPr>
            <w:tcW w:w="281" w:type="pct"/>
            <w:tcBorders>
              <w:left w:val="nil"/>
            </w:tcBorders>
            <w:shd w:val="clear" w:color="auto" w:fill="FFFFFF" w:themeFill="background1"/>
            <w:vAlign w:val="center"/>
          </w:tcPr>
          <w:p w14:paraId="740E3BD3" w14:textId="77777777" w:rsidR="006C4CC7" w:rsidRPr="00390630" w:rsidRDefault="006C4CC7" w:rsidP="005F667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w:t>
            </w:r>
          </w:p>
        </w:tc>
        <w:tc>
          <w:tcPr>
            <w:tcW w:w="292" w:type="pct"/>
            <w:tcBorders>
              <w:left w:val="nil"/>
            </w:tcBorders>
            <w:shd w:val="clear" w:color="auto" w:fill="FFFFFF" w:themeFill="background1"/>
            <w:noWrap/>
            <w:vAlign w:val="center"/>
          </w:tcPr>
          <w:p w14:paraId="611A0696" w14:textId="77777777" w:rsidR="006C4CC7" w:rsidRPr="00390630" w:rsidRDefault="006C4CC7" w:rsidP="005F667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2547</w:t>
            </w:r>
          </w:p>
        </w:tc>
        <w:tc>
          <w:tcPr>
            <w:tcW w:w="281" w:type="pct"/>
            <w:shd w:val="clear" w:color="auto" w:fill="FFFFFF" w:themeFill="background1"/>
            <w:noWrap/>
            <w:vAlign w:val="center"/>
          </w:tcPr>
          <w:p w14:paraId="3E7B88ED" w14:textId="77777777" w:rsidR="006C4CC7" w:rsidRPr="00390630" w:rsidRDefault="006C4CC7" w:rsidP="005F667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498</w:t>
            </w:r>
          </w:p>
        </w:tc>
        <w:tc>
          <w:tcPr>
            <w:tcW w:w="281" w:type="pct"/>
            <w:shd w:val="clear" w:color="auto" w:fill="FFFFFF" w:themeFill="background1"/>
            <w:noWrap/>
            <w:vAlign w:val="center"/>
          </w:tcPr>
          <w:p w14:paraId="2440BD2C" w14:textId="77777777" w:rsidR="006C4CC7" w:rsidRPr="00390630" w:rsidRDefault="006C4CC7" w:rsidP="005F667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262</w:t>
            </w:r>
          </w:p>
        </w:tc>
        <w:tc>
          <w:tcPr>
            <w:tcW w:w="280" w:type="pct"/>
            <w:shd w:val="clear" w:color="auto" w:fill="FFFFFF" w:themeFill="background1"/>
            <w:noWrap/>
            <w:vAlign w:val="center"/>
          </w:tcPr>
          <w:p w14:paraId="62A608FD" w14:textId="77777777" w:rsidR="006C4CC7" w:rsidRPr="00390630" w:rsidRDefault="006C4CC7" w:rsidP="005F667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195</w:t>
            </w:r>
          </w:p>
        </w:tc>
        <w:tc>
          <w:tcPr>
            <w:tcW w:w="284" w:type="pct"/>
            <w:tcBorders>
              <w:right w:val="single" w:sz="4" w:space="0" w:color="auto"/>
            </w:tcBorders>
            <w:shd w:val="clear" w:color="auto" w:fill="FFFFFF" w:themeFill="background1"/>
            <w:noWrap/>
            <w:vAlign w:val="center"/>
          </w:tcPr>
          <w:p w14:paraId="16B3C11B" w14:textId="77777777" w:rsidR="006C4CC7" w:rsidRPr="00390630" w:rsidRDefault="006C4CC7" w:rsidP="005F667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w:t>
            </w:r>
          </w:p>
        </w:tc>
        <w:tc>
          <w:tcPr>
            <w:tcW w:w="281" w:type="pct"/>
            <w:tcBorders>
              <w:left w:val="nil"/>
            </w:tcBorders>
            <w:shd w:val="clear" w:color="auto" w:fill="FFFFFF" w:themeFill="background1"/>
            <w:vAlign w:val="center"/>
          </w:tcPr>
          <w:p w14:paraId="0903F191" w14:textId="77777777" w:rsidR="006C4CC7" w:rsidRPr="00390630" w:rsidRDefault="006F4A66" w:rsidP="005F667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161</w:t>
            </w:r>
          </w:p>
        </w:tc>
        <w:tc>
          <w:tcPr>
            <w:tcW w:w="281" w:type="pct"/>
            <w:shd w:val="clear" w:color="auto" w:fill="FFFFFF" w:themeFill="background1"/>
            <w:vAlign w:val="center"/>
          </w:tcPr>
          <w:p w14:paraId="77570976" w14:textId="77777777" w:rsidR="006C4CC7" w:rsidRDefault="006F4A66" w:rsidP="006C4CC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161</w:t>
            </w:r>
          </w:p>
        </w:tc>
        <w:tc>
          <w:tcPr>
            <w:tcW w:w="278" w:type="pct"/>
            <w:shd w:val="clear" w:color="auto" w:fill="FFFFFF" w:themeFill="background1"/>
            <w:vAlign w:val="center"/>
          </w:tcPr>
          <w:p w14:paraId="6112E023" w14:textId="77777777" w:rsidR="006C4CC7" w:rsidRPr="00390630" w:rsidRDefault="003D390A" w:rsidP="0056633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88</w:t>
            </w:r>
            <w:r w:rsidR="00566338">
              <w:rPr>
                <w:rFonts w:ascii="Calibri" w:eastAsia="Times New Roman" w:hAnsi="Calibri" w:cs="Times New Roman"/>
                <w:color w:val="000000"/>
                <w:sz w:val="16"/>
                <w:szCs w:val="16"/>
              </w:rPr>
              <w:t>71</w:t>
            </w:r>
          </w:p>
        </w:tc>
      </w:tr>
      <w:tr w:rsidR="002F2DD1" w:rsidRPr="00F967E4" w14:paraId="724C0939" w14:textId="77777777" w:rsidTr="00D80FC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46" w:type="pct"/>
            <w:tcBorders>
              <w:right w:val="single" w:sz="4" w:space="0" w:color="auto"/>
            </w:tcBorders>
            <w:noWrap/>
            <w:vAlign w:val="center"/>
          </w:tcPr>
          <w:p w14:paraId="6A2E51F5" w14:textId="77777777" w:rsidR="006C4CC7" w:rsidRPr="00390630" w:rsidRDefault="006C4CC7" w:rsidP="005F6675">
            <w:pPr>
              <w:jc w:val="center"/>
              <w:rPr>
                <w:rFonts w:ascii="Calibri" w:eastAsia="Times New Roman" w:hAnsi="Calibri" w:cs="Times New Roman"/>
                <w:i w:val="0"/>
                <w:color w:val="000000"/>
                <w:sz w:val="16"/>
                <w:szCs w:val="16"/>
              </w:rPr>
            </w:pPr>
            <w:r w:rsidRPr="00390630">
              <w:rPr>
                <w:rFonts w:ascii="Calibri" w:eastAsia="Times New Roman" w:hAnsi="Calibri" w:cs="Times New Roman"/>
                <w:i w:val="0"/>
                <w:color w:val="000000"/>
                <w:sz w:val="16"/>
                <w:szCs w:val="16"/>
              </w:rPr>
              <w:t>Only polymer</w:t>
            </w:r>
            <w:r>
              <w:rPr>
                <w:rFonts w:ascii="Calibri" w:eastAsia="Times New Roman" w:hAnsi="Calibri" w:cs="Times New Roman"/>
                <w:i w:val="0"/>
                <w:color w:val="000000"/>
                <w:sz w:val="16"/>
                <w:szCs w:val="16"/>
              </w:rPr>
              <w:t xml:space="preserve"> </w:t>
            </w:r>
            <w:r w:rsidRPr="00390630">
              <w:rPr>
                <w:rFonts w:ascii="Calibri" w:eastAsia="Times New Roman" w:hAnsi="Calibri" w:cs="Times New Roman"/>
                <w:i w:val="0"/>
                <w:color w:val="000000"/>
                <w:sz w:val="16"/>
                <w:szCs w:val="16"/>
              </w:rPr>
              <w:t xml:space="preserve"> </w:t>
            </w:r>
          </w:p>
        </w:tc>
        <w:tc>
          <w:tcPr>
            <w:tcW w:w="279" w:type="pct"/>
            <w:shd w:val="clear" w:color="auto" w:fill="FFFFFF" w:themeFill="background1"/>
            <w:vAlign w:val="center"/>
          </w:tcPr>
          <w:p w14:paraId="0E0B23E9" w14:textId="77777777" w:rsidR="006C4CC7" w:rsidRPr="00390630" w:rsidRDefault="006C4CC7" w:rsidP="005F667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86</w:t>
            </w:r>
          </w:p>
        </w:tc>
        <w:tc>
          <w:tcPr>
            <w:tcW w:w="279" w:type="pct"/>
            <w:shd w:val="clear" w:color="auto" w:fill="FFFFFF" w:themeFill="background1"/>
            <w:vAlign w:val="center"/>
          </w:tcPr>
          <w:p w14:paraId="5C6D5771" w14:textId="77777777" w:rsidR="006C4CC7" w:rsidRPr="00390630" w:rsidRDefault="006C4CC7" w:rsidP="005F667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92.4</w:t>
            </w:r>
          </w:p>
        </w:tc>
        <w:tc>
          <w:tcPr>
            <w:tcW w:w="279" w:type="pct"/>
            <w:tcBorders>
              <w:left w:val="nil"/>
              <w:right w:val="single" w:sz="4" w:space="0" w:color="auto"/>
            </w:tcBorders>
            <w:shd w:val="clear" w:color="auto" w:fill="FFFFFF" w:themeFill="background1"/>
            <w:noWrap/>
            <w:vAlign w:val="center"/>
          </w:tcPr>
          <w:p w14:paraId="69C073EC" w14:textId="77777777" w:rsidR="006C4CC7" w:rsidRPr="00390630" w:rsidRDefault="006C4CC7" w:rsidP="005F667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100</w:t>
            </w:r>
          </w:p>
        </w:tc>
        <w:tc>
          <w:tcPr>
            <w:tcW w:w="278" w:type="pct"/>
            <w:gridSpan w:val="2"/>
            <w:tcBorders>
              <w:left w:val="single" w:sz="4" w:space="0" w:color="auto"/>
            </w:tcBorders>
            <w:shd w:val="clear" w:color="auto" w:fill="FFFFFF" w:themeFill="background1"/>
            <w:noWrap/>
            <w:vAlign w:val="center"/>
          </w:tcPr>
          <w:p w14:paraId="172C17D4" w14:textId="77777777" w:rsidR="006C4CC7" w:rsidRPr="00390630" w:rsidRDefault="006C4CC7" w:rsidP="005F667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3161</w:t>
            </w:r>
          </w:p>
        </w:tc>
        <w:tc>
          <w:tcPr>
            <w:tcW w:w="281" w:type="pct"/>
            <w:tcBorders>
              <w:left w:val="nil"/>
            </w:tcBorders>
            <w:shd w:val="clear" w:color="auto" w:fill="FFFFFF" w:themeFill="background1"/>
            <w:vAlign w:val="center"/>
          </w:tcPr>
          <w:p w14:paraId="119AD37F" w14:textId="77777777" w:rsidR="006C4CC7" w:rsidRPr="00390630" w:rsidRDefault="006C4CC7" w:rsidP="005F667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1973</w:t>
            </w:r>
          </w:p>
        </w:tc>
        <w:tc>
          <w:tcPr>
            <w:tcW w:w="292" w:type="pct"/>
            <w:tcBorders>
              <w:left w:val="nil"/>
            </w:tcBorders>
            <w:shd w:val="clear" w:color="auto" w:fill="FFFFFF" w:themeFill="background1"/>
            <w:noWrap/>
            <w:vAlign w:val="center"/>
          </w:tcPr>
          <w:p w14:paraId="7BB05A71" w14:textId="77777777" w:rsidR="006C4CC7" w:rsidRPr="00390630" w:rsidRDefault="006C4CC7" w:rsidP="005F667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2653</w:t>
            </w:r>
          </w:p>
        </w:tc>
        <w:tc>
          <w:tcPr>
            <w:tcW w:w="281" w:type="pct"/>
            <w:shd w:val="clear" w:color="auto" w:fill="FFFFFF" w:themeFill="background1"/>
            <w:noWrap/>
            <w:vAlign w:val="center"/>
          </w:tcPr>
          <w:p w14:paraId="378AA0CE" w14:textId="77777777" w:rsidR="006C4CC7" w:rsidRPr="00390630" w:rsidRDefault="006C4CC7" w:rsidP="005F667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405</w:t>
            </w:r>
          </w:p>
        </w:tc>
        <w:tc>
          <w:tcPr>
            <w:tcW w:w="281" w:type="pct"/>
            <w:shd w:val="clear" w:color="auto" w:fill="FFFFFF" w:themeFill="background1"/>
            <w:noWrap/>
            <w:vAlign w:val="center"/>
          </w:tcPr>
          <w:p w14:paraId="5C47CD22" w14:textId="77777777" w:rsidR="006C4CC7" w:rsidRPr="00390630" w:rsidRDefault="006C4CC7" w:rsidP="005F667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168</w:t>
            </w:r>
          </w:p>
        </w:tc>
        <w:tc>
          <w:tcPr>
            <w:tcW w:w="280" w:type="pct"/>
            <w:shd w:val="clear" w:color="auto" w:fill="FFFFFF" w:themeFill="background1"/>
            <w:noWrap/>
            <w:vAlign w:val="center"/>
          </w:tcPr>
          <w:p w14:paraId="49958A6F" w14:textId="77777777" w:rsidR="006C4CC7" w:rsidRPr="00390630" w:rsidRDefault="006C4CC7" w:rsidP="005F667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105</w:t>
            </w:r>
          </w:p>
        </w:tc>
        <w:tc>
          <w:tcPr>
            <w:tcW w:w="284" w:type="pct"/>
            <w:tcBorders>
              <w:right w:val="single" w:sz="4" w:space="0" w:color="auto"/>
            </w:tcBorders>
            <w:shd w:val="clear" w:color="auto" w:fill="FFFFFF" w:themeFill="background1"/>
            <w:noWrap/>
            <w:vAlign w:val="center"/>
          </w:tcPr>
          <w:p w14:paraId="08ECB28C" w14:textId="77777777" w:rsidR="006C4CC7" w:rsidRPr="00390630" w:rsidRDefault="006C4CC7" w:rsidP="005F667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w:t>
            </w:r>
          </w:p>
        </w:tc>
        <w:tc>
          <w:tcPr>
            <w:tcW w:w="281" w:type="pct"/>
            <w:tcBorders>
              <w:left w:val="nil"/>
            </w:tcBorders>
            <w:shd w:val="clear" w:color="auto" w:fill="FFFFFF" w:themeFill="background1"/>
            <w:vAlign w:val="center"/>
          </w:tcPr>
          <w:p w14:paraId="7B8A5FC0" w14:textId="77777777" w:rsidR="006C4CC7" w:rsidRPr="00390630" w:rsidRDefault="006F4A66" w:rsidP="005F667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31</w:t>
            </w:r>
          </w:p>
        </w:tc>
        <w:tc>
          <w:tcPr>
            <w:tcW w:w="281" w:type="pct"/>
            <w:shd w:val="clear" w:color="auto" w:fill="FFFFFF" w:themeFill="background1"/>
            <w:vAlign w:val="center"/>
          </w:tcPr>
          <w:p w14:paraId="0688401D" w14:textId="77777777" w:rsidR="006C4CC7" w:rsidRDefault="006F4A66" w:rsidP="006C4CC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172</w:t>
            </w:r>
          </w:p>
        </w:tc>
        <w:tc>
          <w:tcPr>
            <w:tcW w:w="278" w:type="pct"/>
            <w:shd w:val="clear" w:color="auto" w:fill="FFFFFF" w:themeFill="background1"/>
            <w:vAlign w:val="center"/>
          </w:tcPr>
          <w:p w14:paraId="341059A6" w14:textId="77777777" w:rsidR="006C4CC7" w:rsidRPr="00390630" w:rsidRDefault="00566338" w:rsidP="005F667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4669</w:t>
            </w:r>
          </w:p>
        </w:tc>
      </w:tr>
      <w:tr w:rsidR="002F2DD1" w:rsidRPr="00F967E4" w14:paraId="3C4DCB1F" w14:textId="77777777" w:rsidTr="00051B4A">
        <w:trPr>
          <w:trHeight w:val="20"/>
        </w:trPr>
        <w:tc>
          <w:tcPr>
            <w:cnfStyle w:val="001000000000" w:firstRow="0" w:lastRow="0" w:firstColumn="1" w:lastColumn="0" w:oddVBand="0" w:evenVBand="0" w:oddHBand="0" w:evenHBand="0" w:firstRowFirstColumn="0" w:firstRowLastColumn="0" w:lastRowFirstColumn="0" w:lastRowLastColumn="0"/>
            <w:tcW w:w="1346" w:type="pct"/>
            <w:tcBorders>
              <w:right w:val="single" w:sz="4" w:space="0" w:color="auto"/>
            </w:tcBorders>
            <w:noWrap/>
            <w:vAlign w:val="center"/>
            <w:hideMark/>
          </w:tcPr>
          <w:p w14:paraId="6A0ABA54" w14:textId="77777777" w:rsidR="006F4A66" w:rsidRPr="00390630" w:rsidRDefault="006F4A66" w:rsidP="006F4A66">
            <w:pPr>
              <w:jc w:val="center"/>
              <w:rPr>
                <w:rFonts w:ascii="Calibri" w:eastAsia="Times New Roman" w:hAnsi="Calibri" w:cs="Times New Roman"/>
                <w:i w:val="0"/>
                <w:color w:val="000000"/>
                <w:sz w:val="16"/>
                <w:szCs w:val="16"/>
              </w:rPr>
            </w:pPr>
            <w:proofErr w:type="gramStart"/>
            <w:r w:rsidRPr="00390630">
              <w:rPr>
                <w:rFonts w:ascii="Calibri" w:eastAsia="Times New Roman" w:hAnsi="Calibri" w:cs="Times New Roman"/>
                <w:i w:val="0"/>
                <w:color w:val="000000"/>
                <w:sz w:val="16"/>
                <w:szCs w:val="16"/>
              </w:rPr>
              <w:t>Fe(</w:t>
            </w:r>
            <w:proofErr w:type="gramEnd"/>
            <w:r w:rsidRPr="00390630">
              <w:rPr>
                <w:rFonts w:ascii="Calibri" w:eastAsia="Times New Roman" w:hAnsi="Calibri" w:cs="Times New Roman"/>
                <w:i w:val="0"/>
                <w:color w:val="000000"/>
                <w:sz w:val="16"/>
                <w:szCs w:val="16"/>
              </w:rPr>
              <w:t xml:space="preserve">III) 5 </w:t>
            </w:r>
            <w:r>
              <w:rPr>
                <w:rFonts w:ascii="Calibri" w:eastAsia="Times New Roman" w:hAnsi="Calibri" w:cs="Times New Roman"/>
                <w:i w:val="0"/>
                <w:color w:val="000000"/>
                <w:sz w:val="16"/>
                <w:szCs w:val="16"/>
              </w:rPr>
              <w:t xml:space="preserve">mg </w:t>
            </w:r>
            <w:r w:rsidRPr="00390630">
              <w:rPr>
                <w:rFonts w:ascii="Calibri" w:eastAsia="Times New Roman" w:hAnsi="Calibri" w:cs="Times New Roman"/>
                <w:i w:val="0"/>
                <w:color w:val="000000"/>
                <w:sz w:val="16"/>
                <w:szCs w:val="16"/>
              </w:rPr>
              <w:t>L</w:t>
            </w:r>
            <w:r>
              <w:rPr>
                <w:rFonts w:ascii="Calibri" w:eastAsia="Times New Roman" w:hAnsi="Calibri" w:cs="Times New Roman"/>
                <w:i w:val="0"/>
                <w:color w:val="000000"/>
                <w:sz w:val="16"/>
                <w:szCs w:val="16"/>
                <w:vertAlign w:val="superscript"/>
              </w:rPr>
              <w:t>-1</w:t>
            </w:r>
          </w:p>
        </w:tc>
        <w:tc>
          <w:tcPr>
            <w:tcW w:w="279" w:type="pct"/>
            <w:shd w:val="clear" w:color="auto" w:fill="FFFFFF" w:themeFill="background1"/>
            <w:vAlign w:val="center"/>
          </w:tcPr>
          <w:p w14:paraId="389B14A3"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83</w:t>
            </w:r>
          </w:p>
        </w:tc>
        <w:tc>
          <w:tcPr>
            <w:tcW w:w="279" w:type="pct"/>
            <w:shd w:val="clear" w:color="auto" w:fill="FFFFFF" w:themeFill="background1"/>
            <w:vAlign w:val="center"/>
          </w:tcPr>
          <w:p w14:paraId="30738F2D"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92.4</w:t>
            </w:r>
          </w:p>
        </w:tc>
        <w:tc>
          <w:tcPr>
            <w:tcW w:w="279" w:type="pct"/>
            <w:tcBorders>
              <w:left w:val="nil"/>
              <w:right w:val="single" w:sz="4" w:space="0" w:color="auto"/>
            </w:tcBorders>
            <w:shd w:val="clear" w:color="auto" w:fill="FFFFFF" w:themeFill="background1"/>
            <w:noWrap/>
            <w:vAlign w:val="center"/>
          </w:tcPr>
          <w:p w14:paraId="5C4882A5"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100</w:t>
            </w:r>
          </w:p>
        </w:tc>
        <w:tc>
          <w:tcPr>
            <w:tcW w:w="278" w:type="pct"/>
            <w:gridSpan w:val="2"/>
            <w:tcBorders>
              <w:left w:val="single" w:sz="4" w:space="0" w:color="auto"/>
            </w:tcBorders>
            <w:shd w:val="clear" w:color="auto" w:fill="FFFFFF" w:themeFill="background1"/>
            <w:noWrap/>
            <w:vAlign w:val="center"/>
            <w:hideMark/>
          </w:tcPr>
          <w:p w14:paraId="64C8D0DA"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3161</w:t>
            </w:r>
          </w:p>
        </w:tc>
        <w:tc>
          <w:tcPr>
            <w:tcW w:w="281" w:type="pct"/>
            <w:tcBorders>
              <w:left w:val="nil"/>
            </w:tcBorders>
            <w:shd w:val="clear" w:color="auto" w:fill="FFFFFF" w:themeFill="background1"/>
            <w:vAlign w:val="center"/>
          </w:tcPr>
          <w:p w14:paraId="07011E08"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2701</w:t>
            </w:r>
          </w:p>
        </w:tc>
        <w:tc>
          <w:tcPr>
            <w:tcW w:w="292" w:type="pct"/>
            <w:tcBorders>
              <w:left w:val="nil"/>
            </w:tcBorders>
            <w:shd w:val="clear" w:color="auto" w:fill="FFFFFF" w:themeFill="background1"/>
            <w:noWrap/>
            <w:vAlign w:val="center"/>
            <w:hideMark/>
          </w:tcPr>
          <w:p w14:paraId="50E9BC6C"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1884</w:t>
            </w:r>
          </w:p>
        </w:tc>
        <w:tc>
          <w:tcPr>
            <w:tcW w:w="281" w:type="pct"/>
            <w:shd w:val="clear" w:color="auto" w:fill="FFFFFF" w:themeFill="background1"/>
            <w:noWrap/>
            <w:vAlign w:val="center"/>
            <w:hideMark/>
          </w:tcPr>
          <w:p w14:paraId="31EE58D2"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344</w:t>
            </w:r>
          </w:p>
        </w:tc>
        <w:tc>
          <w:tcPr>
            <w:tcW w:w="281" w:type="pct"/>
            <w:shd w:val="clear" w:color="auto" w:fill="FFFFFF" w:themeFill="background1"/>
            <w:noWrap/>
            <w:vAlign w:val="center"/>
            <w:hideMark/>
          </w:tcPr>
          <w:p w14:paraId="1FD2451C"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156</w:t>
            </w:r>
          </w:p>
        </w:tc>
        <w:tc>
          <w:tcPr>
            <w:tcW w:w="280" w:type="pct"/>
            <w:shd w:val="clear" w:color="auto" w:fill="FFFFFF" w:themeFill="background1"/>
            <w:noWrap/>
            <w:vAlign w:val="center"/>
            <w:hideMark/>
          </w:tcPr>
          <w:p w14:paraId="60B20E53"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101</w:t>
            </w:r>
          </w:p>
        </w:tc>
        <w:tc>
          <w:tcPr>
            <w:tcW w:w="284" w:type="pct"/>
            <w:tcBorders>
              <w:right w:val="single" w:sz="4" w:space="0" w:color="auto"/>
            </w:tcBorders>
            <w:shd w:val="clear" w:color="auto" w:fill="FFFFFF" w:themeFill="background1"/>
            <w:noWrap/>
            <w:vAlign w:val="center"/>
            <w:hideMark/>
          </w:tcPr>
          <w:p w14:paraId="29DC671C"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w:t>
            </w:r>
          </w:p>
        </w:tc>
        <w:tc>
          <w:tcPr>
            <w:tcW w:w="281" w:type="pct"/>
            <w:tcBorders>
              <w:left w:val="nil"/>
            </w:tcBorders>
            <w:shd w:val="clear" w:color="auto" w:fill="FFFFFF" w:themeFill="background1"/>
            <w:vAlign w:val="bottom"/>
          </w:tcPr>
          <w:p w14:paraId="076C78AA" w14:textId="77777777" w:rsidR="006F4A66" w:rsidRPr="00FF482C"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rPr>
            </w:pPr>
            <w:r w:rsidRPr="00FF482C">
              <w:rPr>
                <w:rFonts w:ascii="Calibri" w:hAnsi="Calibri"/>
                <w:sz w:val="16"/>
                <w:szCs w:val="16"/>
              </w:rPr>
              <w:t>32</w:t>
            </w:r>
          </w:p>
        </w:tc>
        <w:tc>
          <w:tcPr>
            <w:tcW w:w="281" w:type="pct"/>
            <w:shd w:val="clear" w:color="auto" w:fill="FFFFFF" w:themeFill="background1"/>
            <w:vAlign w:val="bottom"/>
          </w:tcPr>
          <w:p w14:paraId="675DBCEA" w14:textId="77777777" w:rsidR="006F4A66"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180</w:t>
            </w:r>
          </w:p>
        </w:tc>
        <w:tc>
          <w:tcPr>
            <w:tcW w:w="278" w:type="pct"/>
            <w:shd w:val="clear" w:color="auto" w:fill="FFFFFF" w:themeFill="background1"/>
            <w:vAlign w:val="center"/>
          </w:tcPr>
          <w:p w14:paraId="12254ED4" w14:textId="77777777" w:rsidR="006F4A66" w:rsidRPr="00390630" w:rsidRDefault="00566338" w:rsidP="0056633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446</w:t>
            </w:r>
            <w:r w:rsidR="006F4A66">
              <w:rPr>
                <w:rFonts w:ascii="Calibri" w:eastAsia="Times New Roman" w:hAnsi="Calibri" w:cs="Times New Roman"/>
                <w:color w:val="000000"/>
                <w:sz w:val="16"/>
                <w:szCs w:val="16"/>
              </w:rPr>
              <w:t>2</w:t>
            </w:r>
          </w:p>
        </w:tc>
      </w:tr>
      <w:tr w:rsidR="002F2DD1" w:rsidRPr="00F967E4" w14:paraId="5F0C68F9" w14:textId="77777777" w:rsidTr="00051B4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46" w:type="pct"/>
            <w:tcBorders>
              <w:right w:val="single" w:sz="4" w:space="0" w:color="auto"/>
            </w:tcBorders>
            <w:noWrap/>
            <w:vAlign w:val="center"/>
            <w:hideMark/>
          </w:tcPr>
          <w:p w14:paraId="0F762F45" w14:textId="77777777" w:rsidR="006F4A66" w:rsidRPr="00390630" w:rsidRDefault="006F4A66" w:rsidP="006F4A66">
            <w:pPr>
              <w:jc w:val="center"/>
              <w:rPr>
                <w:rFonts w:ascii="Calibri" w:eastAsia="Times New Roman" w:hAnsi="Calibri" w:cs="Times New Roman"/>
                <w:i w:val="0"/>
                <w:color w:val="000000"/>
                <w:sz w:val="16"/>
                <w:szCs w:val="16"/>
              </w:rPr>
            </w:pPr>
            <w:proofErr w:type="gramStart"/>
            <w:r>
              <w:rPr>
                <w:rFonts w:ascii="Calibri" w:eastAsia="Times New Roman" w:hAnsi="Calibri" w:cs="Times New Roman"/>
                <w:i w:val="0"/>
                <w:color w:val="000000"/>
                <w:sz w:val="16"/>
                <w:szCs w:val="16"/>
              </w:rPr>
              <w:t>Fe(</w:t>
            </w:r>
            <w:proofErr w:type="gramEnd"/>
            <w:r>
              <w:rPr>
                <w:rFonts w:ascii="Calibri" w:eastAsia="Times New Roman" w:hAnsi="Calibri" w:cs="Times New Roman"/>
                <w:i w:val="0"/>
                <w:color w:val="000000"/>
                <w:sz w:val="16"/>
                <w:szCs w:val="16"/>
              </w:rPr>
              <w:t xml:space="preserve">III) 5 mg </w:t>
            </w:r>
            <w:r w:rsidRPr="00390630">
              <w:rPr>
                <w:rFonts w:ascii="Calibri" w:eastAsia="Times New Roman" w:hAnsi="Calibri" w:cs="Times New Roman"/>
                <w:i w:val="0"/>
                <w:color w:val="000000"/>
                <w:sz w:val="16"/>
                <w:szCs w:val="16"/>
              </w:rPr>
              <w:t>L</w:t>
            </w:r>
            <w:r>
              <w:rPr>
                <w:rFonts w:ascii="Calibri" w:eastAsia="Times New Roman" w:hAnsi="Calibri" w:cs="Times New Roman"/>
                <w:i w:val="0"/>
                <w:color w:val="000000"/>
                <w:sz w:val="16"/>
                <w:szCs w:val="16"/>
                <w:vertAlign w:val="superscript"/>
              </w:rPr>
              <w:t>-1</w:t>
            </w:r>
            <w:r w:rsidRPr="00390630">
              <w:rPr>
                <w:rFonts w:ascii="Calibri" w:eastAsia="Times New Roman" w:hAnsi="Calibri" w:cs="Times New Roman"/>
                <w:i w:val="0"/>
                <w:color w:val="000000"/>
                <w:sz w:val="16"/>
                <w:szCs w:val="16"/>
              </w:rPr>
              <w:t xml:space="preserve"> + Thiourea 50 </w:t>
            </w:r>
            <w:r>
              <w:rPr>
                <w:rFonts w:ascii="Calibri" w:eastAsia="Times New Roman" w:hAnsi="Calibri" w:cs="Times New Roman"/>
                <w:i w:val="0"/>
                <w:color w:val="000000"/>
                <w:sz w:val="16"/>
                <w:szCs w:val="16"/>
              </w:rPr>
              <w:t xml:space="preserve">mg </w:t>
            </w:r>
            <w:r w:rsidRPr="00390630">
              <w:rPr>
                <w:rFonts w:ascii="Calibri" w:eastAsia="Times New Roman" w:hAnsi="Calibri" w:cs="Times New Roman"/>
                <w:i w:val="0"/>
                <w:color w:val="000000"/>
                <w:sz w:val="16"/>
                <w:szCs w:val="16"/>
              </w:rPr>
              <w:t>L</w:t>
            </w:r>
            <w:r>
              <w:rPr>
                <w:rFonts w:ascii="Calibri" w:eastAsia="Times New Roman" w:hAnsi="Calibri" w:cs="Times New Roman"/>
                <w:i w:val="0"/>
                <w:color w:val="000000"/>
                <w:sz w:val="16"/>
                <w:szCs w:val="16"/>
                <w:vertAlign w:val="superscript"/>
              </w:rPr>
              <w:t>-1</w:t>
            </w:r>
          </w:p>
        </w:tc>
        <w:tc>
          <w:tcPr>
            <w:tcW w:w="279" w:type="pct"/>
            <w:shd w:val="clear" w:color="auto" w:fill="FFFFFF" w:themeFill="background1"/>
            <w:vAlign w:val="center"/>
          </w:tcPr>
          <w:p w14:paraId="440016B9"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85</w:t>
            </w:r>
          </w:p>
        </w:tc>
        <w:tc>
          <w:tcPr>
            <w:tcW w:w="279" w:type="pct"/>
            <w:shd w:val="clear" w:color="auto" w:fill="FFFFFF" w:themeFill="background1"/>
            <w:vAlign w:val="center"/>
          </w:tcPr>
          <w:p w14:paraId="52749AF0"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92.4</w:t>
            </w:r>
          </w:p>
        </w:tc>
        <w:tc>
          <w:tcPr>
            <w:tcW w:w="279" w:type="pct"/>
            <w:tcBorders>
              <w:left w:val="nil"/>
              <w:right w:val="single" w:sz="4" w:space="0" w:color="auto"/>
            </w:tcBorders>
            <w:shd w:val="clear" w:color="auto" w:fill="FFFFFF" w:themeFill="background1"/>
            <w:noWrap/>
            <w:vAlign w:val="center"/>
          </w:tcPr>
          <w:p w14:paraId="5E68B9F5"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100</w:t>
            </w:r>
          </w:p>
        </w:tc>
        <w:tc>
          <w:tcPr>
            <w:tcW w:w="278" w:type="pct"/>
            <w:gridSpan w:val="2"/>
            <w:tcBorders>
              <w:left w:val="single" w:sz="4" w:space="0" w:color="auto"/>
            </w:tcBorders>
            <w:shd w:val="clear" w:color="auto" w:fill="FFFFFF" w:themeFill="background1"/>
            <w:noWrap/>
            <w:vAlign w:val="center"/>
            <w:hideMark/>
          </w:tcPr>
          <w:p w14:paraId="72B2E4DC"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3161</w:t>
            </w:r>
          </w:p>
        </w:tc>
        <w:tc>
          <w:tcPr>
            <w:tcW w:w="281" w:type="pct"/>
            <w:tcBorders>
              <w:left w:val="nil"/>
            </w:tcBorders>
            <w:shd w:val="clear" w:color="auto" w:fill="FFFFFF" w:themeFill="background1"/>
            <w:vAlign w:val="center"/>
          </w:tcPr>
          <w:p w14:paraId="5402CB99"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2766</w:t>
            </w:r>
          </w:p>
        </w:tc>
        <w:tc>
          <w:tcPr>
            <w:tcW w:w="292" w:type="pct"/>
            <w:tcBorders>
              <w:left w:val="nil"/>
            </w:tcBorders>
            <w:shd w:val="clear" w:color="auto" w:fill="FFFFFF" w:themeFill="background1"/>
            <w:noWrap/>
            <w:vAlign w:val="center"/>
            <w:hideMark/>
          </w:tcPr>
          <w:p w14:paraId="0A499A35"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2650</w:t>
            </w:r>
          </w:p>
        </w:tc>
        <w:tc>
          <w:tcPr>
            <w:tcW w:w="281" w:type="pct"/>
            <w:shd w:val="clear" w:color="auto" w:fill="FFFFFF" w:themeFill="background1"/>
            <w:noWrap/>
            <w:vAlign w:val="center"/>
            <w:hideMark/>
          </w:tcPr>
          <w:p w14:paraId="44AD8CC4"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663</w:t>
            </w:r>
          </w:p>
        </w:tc>
        <w:tc>
          <w:tcPr>
            <w:tcW w:w="281" w:type="pct"/>
            <w:shd w:val="clear" w:color="auto" w:fill="FFFFFF" w:themeFill="background1"/>
            <w:noWrap/>
            <w:vAlign w:val="center"/>
            <w:hideMark/>
          </w:tcPr>
          <w:p w14:paraId="50FE06CE"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414</w:t>
            </w:r>
          </w:p>
        </w:tc>
        <w:tc>
          <w:tcPr>
            <w:tcW w:w="280" w:type="pct"/>
            <w:shd w:val="clear" w:color="auto" w:fill="FFFFFF" w:themeFill="background1"/>
            <w:noWrap/>
            <w:vAlign w:val="center"/>
            <w:hideMark/>
          </w:tcPr>
          <w:p w14:paraId="3C57F13E"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254</w:t>
            </w:r>
          </w:p>
        </w:tc>
        <w:tc>
          <w:tcPr>
            <w:tcW w:w="284" w:type="pct"/>
            <w:tcBorders>
              <w:right w:val="single" w:sz="4" w:space="0" w:color="auto"/>
            </w:tcBorders>
            <w:shd w:val="clear" w:color="auto" w:fill="FFFFFF" w:themeFill="background1"/>
            <w:noWrap/>
            <w:vAlign w:val="center"/>
            <w:hideMark/>
          </w:tcPr>
          <w:p w14:paraId="14CE9A4A"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w:t>
            </w:r>
          </w:p>
        </w:tc>
        <w:tc>
          <w:tcPr>
            <w:tcW w:w="281" w:type="pct"/>
            <w:tcBorders>
              <w:left w:val="nil"/>
            </w:tcBorders>
            <w:shd w:val="clear" w:color="auto" w:fill="FFFFFF" w:themeFill="background1"/>
            <w:vAlign w:val="bottom"/>
          </w:tcPr>
          <w:p w14:paraId="5501B64A" w14:textId="77777777" w:rsidR="006F4A66" w:rsidRPr="00FF482C"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rPr>
            </w:pPr>
            <w:r w:rsidRPr="00FF482C">
              <w:rPr>
                <w:rFonts w:ascii="Calibri" w:hAnsi="Calibri"/>
                <w:sz w:val="16"/>
                <w:szCs w:val="16"/>
              </w:rPr>
              <w:t>12</w:t>
            </w:r>
          </w:p>
        </w:tc>
        <w:tc>
          <w:tcPr>
            <w:tcW w:w="281" w:type="pct"/>
            <w:shd w:val="clear" w:color="auto" w:fill="FFFFFF" w:themeFill="background1"/>
            <w:vAlign w:val="bottom"/>
          </w:tcPr>
          <w:p w14:paraId="3DBB1192" w14:textId="77777777" w:rsidR="006F4A66"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68</w:t>
            </w:r>
          </w:p>
        </w:tc>
        <w:tc>
          <w:tcPr>
            <w:tcW w:w="278" w:type="pct"/>
            <w:shd w:val="clear" w:color="auto" w:fill="FFFFFF" w:themeFill="background1"/>
            <w:vAlign w:val="center"/>
          </w:tcPr>
          <w:p w14:paraId="4C9DDBF7" w14:textId="77777777" w:rsidR="006F4A66" w:rsidRPr="00390630" w:rsidRDefault="00566338" w:rsidP="0056633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11811</w:t>
            </w:r>
          </w:p>
        </w:tc>
      </w:tr>
      <w:tr w:rsidR="002F2DD1" w:rsidRPr="00F967E4" w14:paraId="119428E3" w14:textId="77777777" w:rsidTr="00051B4A">
        <w:trPr>
          <w:trHeight w:val="20"/>
        </w:trPr>
        <w:tc>
          <w:tcPr>
            <w:cnfStyle w:val="001000000000" w:firstRow="0" w:lastRow="0" w:firstColumn="1" w:lastColumn="0" w:oddVBand="0" w:evenVBand="0" w:oddHBand="0" w:evenHBand="0" w:firstRowFirstColumn="0" w:firstRowLastColumn="0" w:lastRowFirstColumn="0" w:lastRowLastColumn="0"/>
            <w:tcW w:w="1346" w:type="pct"/>
            <w:tcBorders>
              <w:right w:val="single" w:sz="4" w:space="0" w:color="auto"/>
            </w:tcBorders>
            <w:noWrap/>
            <w:vAlign w:val="center"/>
            <w:hideMark/>
          </w:tcPr>
          <w:p w14:paraId="7A23F4EA" w14:textId="77777777" w:rsidR="006F4A66" w:rsidRPr="005C3269" w:rsidRDefault="006F4A66" w:rsidP="006F4A66">
            <w:pPr>
              <w:jc w:val="center"/>
              <w:rPr>
                <w:rFonts w:ascii="Calibri" w:eastAsia="Times New Roman" w:hAnsi="Calibri" w:cs="Times New Roman"/>
                <w:i w:val="0"/>
                <w:color w:val="000000"/>
                <w:sz w:val="16"/>
                <w:szCs w:val="16"/>
                <w:lang w:val="nb-NO"/>
              </w:rPr>
            </w:pPr>
            <w:proofErr w:type="gramStart"/>
            <w:r>
              <w:rPr>
                <w:rFonts w:ascii="Calibri" w:eastAsia="Times New Roman" w:hAnsi="Calibri" w:cs="Times New Roman"/>
                <w:i w:val="0"/>
                <w:color w:val="000000"/>
                <w:sz w:val="16"/>
                <w:szCs w:val="16"/>
                <w:lang w:val="nb-NO"/>
              </w:rPr>
              <w:t>Fe(</w:t>
            </w:r>
            <w:proofErr w:type="gramEnd"/>
            <w:r>
              <w:rPr>
                <w:rFonts w:ascii="Calibri" w:eastAsia="Times New Roman" w:hAnsi="Calibri" w:cs="Times New Roman"/>
                <w:i w:val="0"/>
                <w:color w:val="000000"/>
                <w:sz w:val="16"/>
                <w:szCs w:val="16"/>
                <w:lang w:val="nb-NO"/>
              </w:rPr>
              <w:t xml:space="preserve">III) 5 mg </w:t>
            </w:r>
            <w:r w:rsidRPr="00390630">
              <w:rPr>
                <w:rFonts w:ascii="Calibri" w:eastAsia="Times New Roman" w:hAnsi="Calibri" w:cs="Times New Roman"/>
                <w:i w:val="0"/>
                <w:color w:val="000000"/>
                <w:sz w:val="16"/>
                <w:szCs w:val="16"/>
                <w:lang w:val="nb-NO"/>
              </w:rPr>
              <w:t>L</w:t>
            </w:r>
            <w:r>
              <w:rPr>
                <w:rFonts w:ascii="Calibri" w:eastAsia="Times New Roman" w:hAnsi="Calibri" w:cs="Times New Roman"/>
                <w:i w:val="0"/>
                <w:color w:val="000000"/>
                <w:sz w:val="16"/>
                <w:szCs w:val="16"/>
                <w:vertAlign w:val="superscript"/>
                <w:lang w:val="nb-NO"/>
              </w:rPr>
              <w:t>-1</w:t>
            </w:r>
            <w:r w:rsidRPr="00390630">
              <w:rPr>
                <w:rFonts w:ascii="Calibri" w:eastAsia="Times New Roman" w:hAnsi="Calibri" w:cs="Times New Roman"/>
                <w:i w:val="0"/>
                <w:color w:val="000000"/>
                <w:sz w:val="16"/>
                <w:szCs w:val="16"/>
                <w:lang w:val="nb-NO"/>
              </w:rPr>
              <w:t xml:space="preserve"> + EDTA 125 </w:t>
            </w:r>
            <w:r w:rsidRPr="005C3269">
              <w:rPr>
                <w:rFonts w:ascii="Calibri" w:eastAsia="Times New Roman" w:hAnsi="Calibri" w:cs="Times New Roman"/>
                <w:i w:val="0"/>
                <w:color w:val="000000"/>
                <w:sz w:val="16"/>
                <w:szCs w:val="16"/>
                <w:lang w:val="nb-NO"/>
              </w:rPr>
              <w:t>mg L</w:t>
            </w:r>
            <w:r w:rsidRPr="005C3269">
              <w:rPr>
                <w:rFonts w:ascii="Calibri" w:eastAsia="Times New Roman" w:hAnsi="Calibri" w:cs="Times New Roman"/>
                <w:i w:val="0"/>
                <w:color w:val="000000"/>
                <w:sz w:val="16"/>
                <w:szCs w:val="16"/>
                <w:vertAlign w:val="superscript"/>
                <w:lang w:val="nb-NO"/>
              </w:rPr>
              <w:t>-1</w:t>
            </w:r>
          </w:p>
        </w:tc>
        <w:tc>
          <w:tcPr>
            <w:tcW w:w="279" w:type="pct"/>
            <w:shd w:val="clear" w:color="auto" w:fill="FFFFFF" w:themeFill="background1"/>
            <w:vAlign w:val="center"/>
          </w:tcPr>
          <w:p w14:paraId="5077BAC1" w14:textId="77777777" w:rsidR="006F4A66" w:rsidRPr="00E44EFA"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lang w:val="nb-NO"/>
              </w:rPr>
            </w:pPr>
            <w:r>
              <w:rPr>
                <w:rFonts w:ascii="Calibri" w:eastAsia="Times New Roman" w:hAnsi="Calibri" w:cs="Times New Roman"/>
                <w:color w:val="000000"/>
                <w:sz w:val="16"/>
                <w:szCs w:val="16"/>
                <w:lang w:val="nb-NO"/>
              </w:rPr>
              <w:t>84</w:t>
            </w:r>
          </w:p>
        </w:tc>
        <w:tc>
          <w:tcPr>
            <w:tcW w:w="279" w:type="pct"/>
            <w:shd w:val="clear" w:color="auto" w:fill="FFFFFF" w:themeFill="background1"/>
            <w:vAlign w:val="center"/>
          </w:tcPr>
          <w:p w14:paraId="1C4460CC" w14:textId="77777777" w:rsidR="006F4A66" w:rsidRPr="00E44EFA"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lang w:val="nb-NO"/>
              </w:rPr>
            </w:pPr>
            <w:r>
              <w:rPr>
                <w:rFonts w:ascii="Calibri" w:eastAsia="Times New Roman" w:hAnsi="Calibri" w:cs="Times New Roman"/>
                <w:color w:val="000000"/>
                <w:sz w:val="16"/>
                <w:szCs w:val="16"/>
              </w:rPr>
              <w:t>92.4</w:t>
            </w:r>
          </w:p>
        </w:tc>
        <w:tc>
          <w:tcPr>
            <w:tcW w:w="279" w:type="pct"/>
            <w:tcBorders>
              <w:left w:val="nil"/>
              <w:right w:val="single" w:sz="4" w:space="0" w:color="auto"/>
            </w:tcBorders>
            <w:shd w:val="clear" w:color="auto" w:fill="FFFFFF" w:themeFill="background1"/>
            <w:noWrap/>
            <w:vAlign w:val="center"/>
          </w:tcPr>
          <w:p w14:paraId="06422E0E"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100</w:t>
            </w:r>
          </w:p>
        </w:tc>
        <w:tc>
          <w:tcPr>
            <w:tcW w:w="278" w:type="pct"/>
            <w:gridSpan w:val="2"/>
            <w:tcBorders>
              <w:left w:val="single" w:sz="4" w:space="0" w:color="auto"/>
            </w:tcBorders>
            <w:shd w:val="clear" w:color="auto" w:fill="FFFFFF" w:themeFill="background1"/>
            <w:noWrap/>
            <w:vAlign w:val="center"/>
            <w:hideMark/>
          </w:tcPr>
          <w:p w14:paraId="33ED8E8D"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3161</w:t>
            </w:r>
          </w:p>
        </w:tc>
        <w:tc>
          <w:tcPr>
            <w:tcW w:w="281" w:type="pct"/>
            <w:tcBorders>
              <w:left w:val="nil"/>
            </w:tcBorders>
            <w:shd w:val="clear" w:color="auto" w:fill="FFFFFF" w:themeFill="background1"/>
            <w:vAlign w:val="center"/>
          </w:tcPr>
          <w:p w14:paraId="3B828B4B"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2516</w:t>
            </w:r>
          </w:p>
        </w:tc>
        <w:tc>
          <w:tcPr>
            <w:tcW w:w="292" w:type="pct"/>
            <w:tcBorders>
              <w:left w:val="nil"/>
            </w:tcBorders>
            <w:shd w:val="clear" w:color="auto" w:fill="FFFFFF" w:themeFill="background1"/>
            <w:noWrap/>
            <w:vAlign w:val="center"/>
            <w:hideMark/>
          </w:tcPr>
          <w:p w14:paraId="1A268E72"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2193</w:t>
            </w:r>
          </w:p>
        </w:tc>
        <w:tc>
          <w:tcPr>
            <w:tcW w:w="281" w:type="pct"/>
            <w:shd w:val="clear" w:color="auto" w:fill="FFFFFF" w:themeFill="background1"/>
            <w:noWrap/>
            <w:vAlign w:val="center"/>
            <w:hideMark/>
          </w:tcPr>
          <w:p w14:paraId="543368DB"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158</w:t>
            </w:r>
          </w:p>
        </w:tc>
        <w:tc>
          <w:tcPr>
            <w:tcW w:w="281" w:type="pct"/>
            <w:shd w:val="clear" w:color="auto" w:fill="FFFFFF" w:themeFill="background1"/>
            <w:noWrap/>
            <w:vAlign w:val="center"/>
            <w:hideMark/>
          </w:tcPr>
          <w:p w14:paraId="534A714C"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93</w:t>
            </w:r>
          </w:p>
        </w:tc>
        <w:tc>
          <w:tcPr>
            <w:tcW w:w="280" w:type="pct"/>
            <w:shd w:val="clear" w:color="auto" w:fill="FFFFFF" w:themeFill="background1"/>
            <w:noWrap/>
            <w:vAlign w:val="center"/>
            <w:hideMark/>
          </w:tcPr>
          <w:p w14:paraId="69E96558"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50</w:t>
            </w:r>
          </w:p>
        </w:tc>
        <w:tc>
          <w:tcPr>
            <w:tcW w:w="284" w:type="pct"/>
            <w:tcBorders>
              <w:right w:val="single" w:sz="4" w:space="0" w:color="auto"/>
            </w:tcBorders>
            <w:shd w:val="clear" w:color="auto" w:fill="FFFFFF" w:themeFill="background1"/>
            <w:noWrap/>
            <w:vAlign w:val="center"/>
            <w:hideMark/>
          </w:tcPr>
          <w:p w14:paraId="39E1E106"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w:t>
            </w:r>
          </w:p>
        </w:tc>
        <w:tc>
          <w:tcPr>
            <w:tcW w:w="281" w:type="pct"/>
            <w:tcBorders>
              <w:left w:val="nil"/>
            </w:tcBorders>
            <w:shd w:val="clear" w:color="auto" w:fill="FFFFFF" w:themeFill="background1"/>
            <w:vAlign w:val="bottom"/>
          </w:tcPr>
          <w:p w14:paraId="298266EB" w14:textId="77777777" w:rsidR="006F4A66" w:rsidRPr="00FF482C"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rPr>
            </w:pPr>
            <w:r w:rsidRPr="00FF482C">
              <w:rPr>
                <w:rFonts w:ascii="Calibri" w:hAnsi="Calibri"/>
                <w:sz w:val="16"/>
                <w:szCs w:val="16"/>
              </w:rPr>
              <w:t>66</w:t>
            </w:r>
          </w:p>
        </w:tc>
        <w:tc>
          <w:tcPr>
            <w:tcW w:w="281" w:type="pct"/>
            <w:shd w:val="clear" w:color="auto" w:fill="FFFFFF" w:themeFill="background1"/>
            <w:vAlign w:val="bottom"/>
          </w:tcPr>
          <w:p w14:paraId="0AB300A5" w14:textId="77777777" w:rsidR="006F4A66"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372</w:t>
            </w:r>
          </w:p>
        </w:tc>
        <w:tc>
          <w:tcPr>
            <w:tcW w:w="278" w:type="pct"/>
            <w:shd w:val="clear" w:color="auto" w:fill="FFFFFF" w:themeFill="background1"/>
            <w:vAlign w:val="center"/>
          </w:tcPr>
          <w:p w14:paraId="102C610F" w14:textId="77777777" w:rsidR="006F4A66" w:rsidRPr="00390630" w:rsidRDefault="006F4A66" w:rsidP="0056633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w:t>
            </w:r>
            <w:r w:rsidR="00566338">
              <w:rPr>
                <w:rFonts w:ascii="Calibri" w:eastAsia="Times New Roman" w:hAnsi="Calibri" w:cs="Times New Roman"/>
                <w:color w:val="000000"/>
                <w:sz w:val="16"/>
                <w:szCs w:val="16"/>
              </w:rPr>
              <w:t>159</w:t>
            </w:r>
          </w:p>
        </w:tc>
      </w:tr>
      <w:tr w:rsidR="002F2DD1" w:rsidRPr="00F967E4" w14:paraId="53328890" w14:textId="77777777" w:rsidTr="00051B4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46" w:type="pct"/>
            <w:tcBorders>
              <w:right w:val="single" w:sz="4" w:space="0" w:color="auto"/>
            </w:tcBorders>
            <w:noWrap/>
            <w:vAlign w:val="center"/>
            <w:hideMark/>
          </w:tcPr>
          <w:p w14:paraId="7BF134EC" w14:textId="77777777" w:rsidR="006F4A66" w:rsidRPr="00390630" w:rsidRDefault="006F4A66" w:rsidP="006F4A66">
            <w:pPr>
              <w:jc w:val="center"/>
              <w:rPr>
                <w:rFonts w:ascii="Calibri" w:eastAsia="Times New Roman" w:hAnsi="Calibri" w:cs="Times New Roman"/>
                <w:i w:val="0"/>
                <w:color w:val="000000"/>
                <w:sz w:val="16"/>
                <w:szCs w:val="16"/>
              </w:rPr>
            </w:pPr>
            <w:r w:rsidRPr="00390630">
              <w:rPr>
                <w:rFonts w:ascii="Calibri" w:eastAsia="Times New Roman" w:hAnsi="Calibri" w:cs="Times New Roman"/>
                <w:i w:val="0"/>
                <w:color w:val="000000"/>
                <w:sz w:val="16"/>
                <w:szCs w:val="16"/>
              </w:rPr>
              <w:t>N</w:t>
            </w:r>
            <w:r w:rsidRPr="00390630">
              <w:rPr>
                <w:rFonts w:ascii="Calibri" w:eastAsia="Times New Roman" w:hAnsi="Calibri" w:cs="Times New Roman"/>
                <w:i w:val="0"/>
                <w:color w:val="000000"/>
                <w:sz w:val="16"/>
                <w:szCs w:val="16"/>
                <w:vertAlign w:val="subscript"/>
              </w:rPr>
              <w:t>2</w:t>
            </w:r>
            <w:r w:rsidRPr="00390630">
              <w:rPr>
                <w:rFonts w:ascii="Calibri" w:eastAsia="Times New Roman" w:hAnsi="Calibri" w:cs="Times New Roman"/>
                <w:i w:val="0"/>
                <w:color w:val="000000"/>
                <w:sz w:val="16"/>
                <w:szCs w:val="16"/>
              </w:rPr>
              <w:t xml:space="preserve"> Purge</w:t>
            </w:r>
          </w:p>
        </w:tc>
        <w:tc>
          <w:tcPr>
            <w:tcW w:w="279" w:type="pct"/>
            <w:shd w:val="clear" w:color="auto" w:fill="FFFFFF" w:themeFill="background1"/>
            <w:vAlign w:val="center"/>
          </w:tcPr>
          <w:p w14:paraId="6F88453B"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86</w:t>
            </w:r>
          </w:p>
        </w:tc>
        <w:tc>
          <w:tcPr>
            <w:tcW w:w="279" w:type="pct"/>
            <w:shd w:val="clear" w:color="auto" w:fill="FFFFFF" w:themeFill="background1"/>
            <w:vAlign w:val="center"/>
          </w:tcPr>
          <w:p w14:paraId="59D4E03E"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92.4</w:t>
            </w:r>
          </w:p>
        </w:tc>
        <w:tc>
          <w:tcPr>
            <w:tcW w:w="279" w:type="pct"/>
            <w:tcBorders>
              <w:left w:val="nil"/>
              <w:right w:val="single" w:sz="4" w:space="0" w:color="auto"/>
            </w:tcBorders>
            <w:shd w:val="clear" w:color="auto" w:fill="FFFFFF" w:themeFill="background1"/>
            <w:noWrap/>
            <w:vAlign w:val="center"/>
          </w:tcPr>
          <w:p w14:paraId="56AB9572"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100</w:t>
            </w:r>
          </w:p>
        </w:tc>
        <w:tc>
          <w:tcPr>
            <w:tcW w:w="278" w:type="pct"/>
            <w:gridSpan w:val="2"/>
            <w:tcBorders>
              <w:left w:val="single" w:sz="4" w:space="0" w:color="auto"/>
            </w:tcBorders>
            <w:shd w:val="clear" w:color="auto" w:fill="FFFFFF" w:themeFill="background1"/>
            <w:noWrap/>
            <w:vAlign w:val="center"/>
            <w:hideMark/>
          </w:tcPr>
          <w:p w14:paraId="0F9117F9"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3161</w:t>
            </w:r>
          </w:p>
        </w:tc>
        <w:tc>
          <w:tcPr>
            <w:tcW w:w="281" w:type="pct"/>
            <w:tcBorders>
              <w:left w:val="nil"/>
            </w:tcBorders>
            <w:shd w:val="clear" w:color="auto" w:fill="FFFFFF" w:themeFill="background1"/>
            <w:vAlign w:val="center"/>
          </w:tcPr>
          <w:p w14:paraId="4C5171F7"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2002</w:t>
            </w:r>
          </w:p>
        </w:tc>
        <w:tc>
          <w:tcPr>
            <w:tcW w:w="292" w:type="pct"/>
            <w:tcBorders>
              <w:left w:val="nil"/>
            </w:tcBorders>
            <w:shd w:val="clear" w:color="auto" w:fill="FFFFFF" w:themeFill="background1"/>
            <w:noWrap/>
            <w:vAlign w:val="center"/>
            <w:hideMark/>
          </w:tcPr>
          <w:p w14:paraId="6B8DE7A5"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w:t>
            </w:r>
          </w:p>
        </w:tc>
        <w:tc>
          <w:tcPr>
            <w:tcW w:w="281" w:type="pct"/>
            <w:shd w:val="clear" w:color="auto" w:fill="FFFFFF" w:themeFill="background1"/>
            <w:noWrap/>
            <w:vAlign w:val="center"/>
            <w:hideMark/>
          </w:tcPr>
          <w:p w14:paraId="3DFC99C1"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w:t>
            </w:r>
          </w:p>
        </w:tc>
        <w:tc>
          <w:tcPr>
            <w:tcW w:w="281" w:type="pct"/>
            <w:shd w:val="clear" w:color="auto" w:fill="FFFFFF" w:themeFill="background1"/>
            <w:noWrap/>
            <w:vAlign w:val="center"/>
            <w:hideMark/>
          </w:tcPr>
          <w:p w14:paraId="1EA361D9"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w:t>
            </w:r>
          </w:p>
        </w:tc>
        <w:tc>
          <w:tcPr>
            <w:tcW w:w="280" w:type="pct"/>
            <w:shd w:val="clear" w:color="auto" w:fill="FFFFFF" w:themeFill="background1"/>
            <w:noWrap/>
            <w:vAlign w:val="center"/>
            <w:hideMark/>
          </w:tcPr>
          <w:p w14:paraId="7CED8869"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108</w:t>
            </w:r>
          </w:p>
        </w:tc>
        <w:tc>
          <w:tcPr>
            <w:tcW w:w="284" w:type="pct"/>
            <w:tcBorders>
              <w:right w:val="single" w:sz="4" w:space="0" w:color="auto"/>
            </w:tcBorders>
            <w:shd w:val="clear" w:color="auto" w:fill="FFFFFF" w:themeFill="background1"/>
            <w:noWrap/>
            <w:vAlign w:val="center"/>
            <w:hideMark/>
          </w:tcPr>
          <w:p w14:paraId="3F972865"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w:t>
            </w:r>
          </w:p>
        </w:tc>
        <w:tc>
          <w:tcPr>
            <w:tcW w:w="281" w:type="pct"/>
            <w:tcBorders>
              <w:left w:val="nil"/>
            </w:tcBorders>
            <w:shd w:val="clear" w:color="auto" w:fill="FFFFFF" w:themeFill="background1"/>
            <w:vAlign w:val="bottom"/>
          </w:tcPr>
          <w:p w14:paraId="24F57519" w14:textId="77777777" w:rsidR="006F4A66" w:rsidRPr="00FF482C"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rPr>
            </w:pPr>
            <w:r w:rsidRPr="00FF482C">
              <w:rPr>
                <w:rFonts w:ascii="Calibri" w:hAnsi="Calibri"/>
                <w:sz w:val="16"/>
                <w:szCs w:val="16"/>
              </w:rPr>
              <w:t>30</w:t>
            </w:r>
          </w:p>
        </w:tc>
        <w:tc>
          <w:tcPr>
            <w:tcW w:w="281" w:type="pct"/>
            <w:shd w:val="clear" w:color="auto" w:fill="FFFFFF" w:themeFill="background1"/>
            <w:vAlign w:val="bottom"/>
          </w:tcPr>
          <w:p w14:paraId="779A01B7" w14:textId="77777777" w:rsidR="006F4A66"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168</w:t>
            </w:r>
          </w:p>
        </w:tc>
        <w:tc>
          <w:tcPr>
            <w:tcW w:w="278" w:type="pct"/>
            <w:shd w:val="clear" w:color="auto" w:fill="FFFFFF" w:themeFill="background1"/>
            <w:vAlign w:val="center"/>
          </w:tcPr>
          <w:p w14:paraId="6A40CE2D" w14:textId="77777777" w:rsidR="006F4A66" w:rsidRPr="00390630" w:rsidRDefault="006F4A66" w:rsidP="0056633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4</w:t>
            </w:r>
            <w:r w:rsidR="00566338">
              <w:rPr>
                <w:rFonts w:ascii="Calibri" w:eastAsia="Times New Roman" w:hAnsi="Calibri" w:cs="Times New Roman"/>
                <w:color w:val="000000"/>
                <w:sz w:val="16"/>
                <w:szCs w:val="16"/>
              </w:rPr>
              <w:t>780</w:t>
            </w:r>
          </w:p>
        </w:tc>
      </w:tr>
      <w:tr w:rsidR="002F2DD1" w:rsidRPr="00F967E4" w14:paraId="7107D360" w14:textId="77777777" w:rsidTr="00051B4A">
        <w:trPr>
          <w:trHeight w:val="20"/>
        </w:trPr>
        <w:tc>
          <w:tcPr>
            <w:cnfStyle w:val="001000000000" w:firstRow="0" w:lastRow="0" w:firstColumn="1" w:lastColumn="0" w:oddVBand="0" w:evenVBand="0" w:oddHBand="0" w:evenHBand="0" w:firstRowFirstColumn="0" w:firstRowLastColumn="0" w:lastRowFirstColumn="0" w:lastRowLastColumn="0"/>
            <w:tcW w:w="1346" w:type="pct"/>
            <w:tcBorders>
              <w:right w:val="single" w:sz="4" w:space="0" w:color="auto"/>
            </w:tcBorders>
            <w:noWrap/>
            <w:vAlign w:val="center"/>
            <w:hideMark/>
          </w:tcPr>
          <w:p w14:paraId="54ADCB96" w14:textId="77777777" w:rsidR="006F4A66" w:rsidRPr="00390630" w:rsidRDefault="006F4A66" w:rsidP="006F4A66">
            <w:pPr>
              <w:jc w:val="center"/>
              <w:rPr>
                <w:rFonts w:ascii="Calibri" w:eastAsia="Times New Roman" w:hAnsi="Calibri" w:cs="Times New Roman"/>
                <w:i w:val="0"/>
                <w:color w:val="000000"/>
                <w:sz w:val="16"/>
                <w:szCs w:val="16"/>
              </w:rPr>
            </w:pPr>
            <w:r w:rsidRPr="00390630">
              <w:rPr>
                <w:rFonts w:ascii="Calibri" w:eastAsia="Times New Roman" w:hAnsi="Calibri" w:cs="Times New Roman"/>
                <w:i w:val="0"/>
                <w:color w:val="000000"/>
                <w:sz w:val="16"/>
                <w:szCs w:val="16"/>
              </w:rPr>
              <w:t xml:space="preserve">Thiourea 50 </w:t>
            </w:r>
            <w:r>
              <w:rPr>
                <w:rFonts w:ascii="Calibri" w:eastAsia="Times New Roman" w:hAnsi="Calibri" w:cs="Times New Roman"/>
                <w:i w:val="0"/>
                <w:color w:val="000000"/>
                <w:sz w:val="16"/>
                <w:szCs w:val="16"/>
              </w:rPr>
              <w:t xml:space="preserve">mg </w:t>
            </w:r>
            <w:r w:rsidRPr="00390630">
              <w:rPr>
                <w:rFonts w:ascii="Calibri" w:eastAsia="Times New Roman" w:hAnsi="Calibri" w:cs="Times New Roman"/>
                <w:i w:val="0"/>
                <w:color w:val="000000"/>
                <w:sz w:val="16"/>
                <w:szCs w:val="16"/>
              </w:rPr>
              <w:t>L</w:t>
            </w:r>
            <w:r>
              <w:rPr>
                <w:rFonts w:ascii="Calibri" w:eastAsia="Times New Roman" w:hAnsi="Calibri" w:cs="Times New Roman"/>
                <w:i w:val="0"/>
                <w:color w:val="000000"/>
                <w:sz w:val="16"/>
                <w:szCs w:val="16"/>
                <w:vertAlign w:val="superscript"/>
              </w:rPr>
              <w:t>-1</w:t>
            </w:r>
          </w:p>
        </w:tc>
        <w:tc>
          <w:tcPr>
            <w:tcW w:w="279" w:type="pct"/>
            <w:shd w:val="clear" w:color="auto" w:fill="FFFFFF" w:themeFill="background1"/>
            <w:vAlign w:val="center"/>
          </w:tcPr>
          <w:p w14:paraId="2A681A14"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90</w:t>
            </w:r>
          </w:p>
        </w:tc>
        <w:tc>
          <w:tcPr>
            <w:tcW w:w="279" w:type="pct"/>
            <w:shd w:val="clear" w:color="auto" w:fill="FFFFFF" w:themeFill="background1"/>
            <w:vAlign w:val="center"/>
          </w:tcPr>
          <w:p w14:paraId="76BD29E9"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92.4</w:t>
            </w:r>
          </w:p>
        </w:tc>
        <w:tc>
          <w:tcPr>
            <w:tcW w:w="279" w:type="pct"/>
            <w:tcBorders>
              <w:left w:val="nil"/>
              <w:right w:val="single" w:sz="4" w:space="0" w:color="auto"/>
            </w:tcBorders>
            <w:shd w:val="clear" w:color="auto" w:fill="FFFFFF" w:themeFill="background1"/>
            <w:noWrap/>
            <w:vAlign w:val="center"/>
          </w:tcPr>
          <w:p w14:paraId="51FDB5C5"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100</w:t>
            </w:r>
          </w:p>
        </w:tc>
        <w:tc>
          <w:tcPr>
            <w:tcW w:w="278" w:type="pct"/>
            <w:gridSpan w:val="2"/>
            <w:tcBorders>
              <w:left w:val="single" w:sz="4" w:space="0" w:color="auto"/>
            </w:tcBorders>
            <w:shd w:val="clear" w:color="auto" w:fill="FFFFFF" w:themeFill="background1"/>
            <w:noWrap/>
            <w:vAlign w:val="center"/>
            <w:hideMark/>
          </w:tcPr>
          <w:p w14:paraId="0D333696"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3161</w:t>
            </w:r>
          </w:p>
        </w:tc>
        <w:tc>
          <w:tcPr>
            <w:tcW w:w="281" w:type="pct"/>
            <w:tcBorders>
              <w:left w:val="nil"/>
            </w:tcBorders>
            <w:shd w:val="clear" w:color="auto" w:fill="FFFFFF" w:themeFill="background1"/>
            <w:vAlign w:val="center"/>
          </w:tcPr>
          <w:p w14:paraId="00C1E12D"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2057</w:t>
            </w:r>
          </w:p>
        </w:tc>
        <w:tc>
          <w:tcPr>
            <w:tcW w:w="292" w:type="pct"/>
            <w:tcBorders>
              <w:left w:val="nil"/>
            </w:tcBorders>
            <w:shd w:val="clear" w:color="auto" w:fill="FFFFFF" w:themeFill="background1"/>
            <w:noWrap/>
            <w:vAlign w:val="center"/>
            <w:hideMark/>
          </w:tcPr>
          <w:p w14:paraId="28E8362B"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2549</w:t>
            </w:r>
          </w:p>
        </w:tc>
        <w:tc>
          <w:tcPr>
            <w:tcW w:w="281" w:type="pct"/>
            <w:shd w:val="clear" w:color="auto" w:fill="FFFFFF" w:themeFill="background1"/>
            <w:noWrap/>
            <w:vAlign w:val="center"/>
            <w:hideMark/>
          </w:tcPr>
          <w:p w14:paraId="6F72D9A6"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974</w:t>
            </w:r>
          </w:p>
        </w:tc>
        <w:tc>
          <w:tcPr>
            <w:tcW w:w="281" w:type="pct"/>
            <w:shd w:val="clear" w:color="auto" w:fill="FFFFFF" w:themeFill="background1"/>
            <w:noWrap/>
            <w:vAlign w:val="center"/>
            <w:hideMark/>
          </w:tcPr>
          <w:p w14:paraId="2414AC55"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508</w:t>
            </w:r>
          </w:p>
        </w:tc>
        <w:tc>
          <w:tcPr>
            <w:tcW w:w="280" w:type="pct"/>
            <w:shd w:val="clear" w:color="auto" w:fill="FFFFFF" w:themeFill="background1"/>
            <w:noWrap/>
            <w:vAlign w:val="center"/>
            <w:hideMark/>
          </w:tcPr>
          <w:p w14:paraId="4823EDDA"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394</w:t>
            </w:r>
          </w:p>
        </w:tc>
        <w:tc>
          <w:tcPr>
            <w:tcW w:w="284" w:type="pct"/>
            <w:tcBorders>
              <w:right w:val="single" w:sz="4" w:space="0" w:color="auto"/>
            </w:tcBorders>
            <w:shd w:val="clear" w:color="auto" w:fill="FFFFFF" w:themeFill="background1"/>
            <w:noWrap/>
            <w:vAlign w:val="center"/>
            <w:hideMark/>
          </w:tcPr>
          <w:p w14:paraId="2568AE25"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w:t>
            </w:r>
          </w:p>
        </w:tc>
        <w:tc>
          <w:tcPr>
            <w:tcW w:w="281" w:type="pct"/>
            <w:tcBorders>
              <w:left w:val="nil"/>
            </w:tcBorders>
            <w:shd w:val="clear" w:color="auto" w:fill="FFFFFF" w:themeFill="background1"/>
            <w:vAlign w:val="bottom"/>
          </w:tcPr>
          <w:p w14:paraId="3BED9523" w14:textId="77777777" w:rsidR="006F4A66" w:rsidRPr="00FF482C"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rPr>
            </w:pPr>
            <w:r w:rsidRPr="00FF482C">
              <w:rPr>
                <w:rFonts w:ascii="Calibri" w:hAnsi="Calibri"/>
                <w:sz w:val="16"/>
                <w:szCs w:val="16"/>
              </w:rPr>
              <w:t>7.4</w:t>
            </w:r>
          </w:p>
        </w:tc>
        <w:tc>
          <w:tcPr>
            <w:tcW w:w="281" w:type="pct"/>
            <w:shd w:val="clear" w:color="auto" w:fill="FFFFFF" w:themeFill="background1"/>
            <w:vAlign w:val="bottom"/>
          </w:tcPr>
          <w:p w14:paraId="247F356F" w14:textId="77777777" w:rsidR="006F4A66"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42</w:t>
            </w:r>
          </w:p>
        </w:tc>
        <w:tc>
          <w:tcPr>
            <w:tcW w:w="278" w:type="pct"/>
            <w:shd w:val="clear" w:color="auto" w:fill="FFFFFF" w:themeFill="background1"/>
            <w:vAlign w:val="center"/>
          </w:tcPr>
          <w:p w14:paraId="3F31B55F" w14:textId="77777777" w:rsidR="006F4A66" w:rsidRPr="00390630" w:rsidRDefault="00566338"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19122</w:t>
            </w:r>
          </w:p>
        </w:tc>
      </w:tr>
      <w:tr w:rsidR="002F2DD1" w:rsidRPr="00F967E4" w14:paraId="161EFC91" w14:textId="77777777" w:rsidTr="00051B4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46" w:type="pct"/>
            <w:tcBorders>
              <w:right w:val="single" w:sz="4" w:space="0" w:color="auto"/>
            </w:tcBorders>
            <w:noWrap/>
            <w:vAlign w:val="center"/>
            <w:hideMark/>
          </w:tcPr>
          <w:p w14:paraId="54451038" w14:textId="77777777" w:rsidR="006F4A66" w:rsidRPr="00390630" w:rsidRDefault="006F4A66" w:rsidP="006F4A66">
            <w:pPr>
              <w:jc w:val="center"/>
              <w:rPr>
                <w:rFonts w:ascii="Calibri" w:eastAsia="Times New Roman" w:hAnsi="Calibri" w:cs="Times New Roman"/>
                <w:i w:val="0"/>
                <w:color w:val="000000"/>
                <w:sz w:val="16"/>
                <w:szCs w:val="16"/>
              </w:rPr>
            </w:pPr>
            <w:r>
              <w:rPr>
                <w:rFonts w:ascii="Calibri" w:eastAsia="Times New Roman" w:hAnsi="Calibri" w:cs="Times New Roman"/>
                <w:i w:val="0"/>
                <w:color w:val="000000"/>
                <w:sz w:val="16"/>
                <w:szCs w:val="16"/>
              </w:rPr>
              <w:t xml:space="preserve">Fe (III) 5 mg </w:t>
            </w:r>
            <w:r w:rsidRPr="00390630">
              <w:rPr>
                <w:rFonts w:ascii="Calibri" w:eastAsia="Times New Roman" w:hAnsi="Calibri" w:cs="Times New Roman"/>
                <w:i w:val="0"/>
                <w:color w:val="000000"/>
                <w:sz w:val="16"/>
                <w:szCs w:val="16"/>
              </w:rPr>
              <w:t>L</w:t>
            </w:r>
            <w:r>
              <w:rPr>
                <w:rFonts w:ascii="Calibri" w:eastAsia="Times New Roman" w:hAnsi="Calibri" w:cs="Times New Roman"/>
                <w:i w:val="0"/>
                <w:color w:val="000000"/>
                <w:sz w:val="16"/>
                <w:szCs w:val="16"/>
                <w:vertAlign w:val="superscript"/>
              </w:rPr>
              <w:t>-1</w:t>
            </w:r>
            <w:r>
              <w:rPr>
                <w:rFonts w:ascii="Calibri" w:eastAsia="Times New Roman" w:hAnsi="Calibri" w:cs="Times New Roman"/>
                <w:i w:val="0"/>
                <w:color w:val="000000"/>
                <w:sz w:val="16"/>
                <w:szCs w:val="16"/>
              </w:rPr>
              <w:t xml:space="preserve"> +</w:t>
            </w:r>
            <w:r w:rsidRPr="00390630">
              <w:rPr>
                <w:rFonts w:ascii="Calibri" w:eastAsia="Times New Roman" w:hAnsi="Calibri" w:cs="Times New Roman"/>
                <w:i w:val="0"/>
                <w:color w:val="000000"/>
                <w:sz w:val="16"/>
                <w:szCs w:val="16"/>
              </w:rPr>
              <w:t xml:space="preserve"> N</w:t>
            </w:r>
            <w:r w:rsidRPr="00390630">
              <w:rPr>
                <w:rFonts w:ascii="Calibri" w:eastAsia="Times New Roman" w:hAnsi="Calibri" w:cs="Times New Roman"/>
                <w:i w:val="0"/>
                <w:color w:val="000000"/>
                <w:sz w:val="16"/>
                <w:szCs w:val="16"/>
                <w:vertAlign w:val="subscript"/>
              </w:rPr>
              <w:t>2</w:t>
            </w:r>
            <w:r w:rsidRPr="00390630">
              <w:rPr>
                <w:rFonts w:ascii="Calibri" w:eastAsia="Times New Roman" w:hAnsi="Calibri" w:cs="Times New Roman"/>
                <w:i w:val="0"/>
                <w:color w:val="000000"/>
                <w:sz w:val="16"/>
                <w:szCs w:val="16"/>
              </w:rPr>
              <w:t xml:space="preserve"> purge</w:t>
            </w:r>
          </w:p>
        </w:tc>
        <w:tc>
          <w:tcPr>
            <w:tcW w:w="279" w:type="pct"/>
            <w:shd w:val="clear" w:color="auto" w:fill="FFFFFF" w:themeFill="background1"/>
            <w:vAlign w:val="center"/>
          </w:tcPr>
          <w:p w14:paraId="788C2868"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77</w:t>
            </w:r>
          </w:p>
        </w:tc>
        <w:tc>
          <w:tcPr>
            <w:tcW w:w="279" w:type="pct"/>
            <w:shd w:val="clear" w:color="auto" w:fill="FFFFFF" w:themeFill="background1"/>
            <w:vAlign w:val="center"/>
          </w:tcPr>
          <w:p w14:paraId="33F7057C"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92.4</w:t>
            </w:r>
          </w:p>
        </w:tc>
        <w:tc>
          <w:tcPr>
            <w:tcW w:w="279" w:type="pct"/>
            <w:tcBorders>
              <w:left w:val="nil"/>
              <w:right w:val="single" w:sz="4" w:space="0" w:color="auto"/>
            </w:tcBorders>
            <w:shd w:val="clear" w:color="auto" w:fill="FFFFFF" w:themeFill="background1"/>
            <w:noWrap/>
            <w:vAlign w:val="center"/>
          </w:tcPr>
          <w:p w14:paraId="269A2883"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100</w:t>
            </w:r>
          </w:p>
        </w:tc>
        <w:tc>
          <w:tcPr>
            <w:tcW w:w="278" w:type="pct"/>
            <w:gridSpan w:val="2"/>
            <w:tcBorders>
              <w:left w:val="single" w:sz="4" w:space="0" w:color="auto"/>
            </w:tcBorders>
            <w:shd w:val="clear" w:color="auto" w:fill="FFFFFF" w:themeFill="background1"/>
            <w:noWrap/>
            <w:vAlign w:val="center"/>
            <w:hideMark/>
          </w:tcPr>
          <w:p w14:paraId="0310E17E"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3161</w:t>
            </w:r>
          </w:p>
        </w:tc>
        <w:tc>
          <w:tcPr>
            <w:tcW w:w="281" w:type="pct"/>
            <w:tcBorders>
              <w:left w:val="nil"/>
            </w:tcBorders>
            <w:shd w:val="clear" w:color="auto" w:fill="FFFFFF" w:themeFill="background1"/>
            <w:vAlign w:val="center"/>
          </w:tcPr>
          <w:p w14:paraId="39A73F38"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2511</w:t>
            </w:r>
          </w:p>
        </w:tc>
        <w:tc>
          <w:tcPr>
            <w:tcW w:w="292" w:type="pct"/>
            <w:tcBorders>
              <w:left w:val="nil"/>
            </w:tcBorders>
            <w:shd w:val="clear" w:color="auto" w:fill="FFFFFF" w:themeFill="background1"/>
            <w:noWrap/>
            <w:vAlign w:val="center"/>
            <w:hideMark/>
          </w:tcPr>
          <w:p w14:paraId="603113C5"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w:t>
            </w:r>
          </w:p>
        </w:tc>
        <w:tc>
          <w:tcPr>
            <w:tcW w:w="281" w:type="pct"/>
            <w:shd w:val="clear" w:color="auto" w:fill="FFFFFF" w:themeFill="background1"/>
            <w:noWrap/>
            <w:vAlign w:val="center"/>
            <w:hideMark/>
          </w:tcPr>
          <w:p w14:paraId="55D067E6"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w:t>
            </w:r>
          </w:p>
        </w:tc>
        <w:tc>
          <w:tcPr>
            <w:tcW w:w="281" w:type="pct"/>
            <w:shd w:val="clear" w:color="auto" w:fill="FFFFFF" w:themeFill="background1"/>
            <w:noWrap/>
            <w:vAlign w:val="center"/>
            <w:hideMark/>
          </w:tcPr>
          <w:p w14:paraId="372EBBA5"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w:t>
            </w:r>
          </w:p>
        </w:tc>
        <w:tc>
          <w:tcPr>
            <w:tcW w:w="280" w:type="pct"/>
            <w:shd w:val="clear" w:color="auto" w:fill="FFFFFF" w:themeFill="background1"/>
            <w:noWrap/>
            <w:vAlign w:val="center"/>
            <w:hideMark/>
          </w:tcPr>
          <w:p w14:paraId="16E181A9"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86</w:t>
            </w:r>
          </w:p>
        </w:tc>
        <w:tc>
          <w:tcPr>
            <w:tcW w:w="284" w:type="pct"/>
            <w:tcBorders>
              <w:right w:val="single" w:sz="4" w:space="0" w:color="auto"/>
            </w:tcBorders>
            <w:shd w:val="clear" w:color="auto" w:fill="FFFFFF" w:themeFill="background1"/>
            <w:noWrap/>
            <w:vAlign w:val="center"/>
            <w:hideMark/>
          </w:tcPr>
          <w:p w14:paraId="6437E644"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w:t>
            </w:r>
          </w:p>
        </w:tc>
        <w:tc>
          <w:tcPr>
            <w:tcW w:w="281" w:type="pct"/>
            <w:tcBorders>
              <w:left w:val="nil"/>
            </w:tcBorders>
            <w:shd w:val="clear" w:color="auto" w:fill="FFFFFF" w:themeFill="background1"/>
            <w:vAlign w:val="bottom"/>
          </w:tcPr>
          <w:p w14:paraId="4F89AF8B" w14:textId="77777777" w:rsidR="006F4A66" w:rsidRPr="00FF482C"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rPr>
            </w:pPr>
            <w:r w:rsidRPr="00FF482C">
              <w:rPr>
                <w:rFonts w:ascii="Calibri" w:hAnsi="Calibri"/>
                <w:sz w:val="16"/>
                <w:szCs w:val="16"/>
              </w:rPr>
              <w:t>38</w:t>
            </w:r>
          </w:p>
        </w:tc>
        <w:tc>
          <w:tcPr>
            <w:tcW w:w="281" w:type="pct"/>
            <w:shd w:val="clear" w:color="auto" w:fill="FFFFFF" w:themeFill="background1"/>
            <w:vAlign w:val="bottom"/>
          </w:tcPr>
          <w:p w14:paraId="70205676" w14:textId="77777777" w:rsidR="006F4A66"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213</w:t>
            </w:r>
          </w:p>
        </w:tc>
        <w:tc>
          <w:tcPr>
            <w:tcW w:w="278" w:type="pct"/>
            <w:shd w:val="clear" w:color="auto" w:fill="FFFFFF" w:themeFill="background1"/>
            <w:vAlign w:val="center"/>
          </w:tcPr>
          <w:p w14:paraId="23A1ED72" w14:textId="77777777" w:rsidR="006F4A66" w:rsidRPr="00390630" w:rsidRDefault="00566338"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3770</w:t>
            </w:r>
          </w:p>
        </w:tc>
      </w:tr>
      <w:tr w:rsidR="002F2DD1" w:rsidRPr="00F967E4" w14:paraId="24826C8D" w14:textId="77777777" w:rsidTr="00051B4A">
        <w:trPr>
          <w:trHeight w:val="20"/>
        </w:trPr>
        <w:tc>
          <w:tcPr>
            <w:cnfStyle w:val="001000000000" w:firstRow="0" w:lastRow="0" w:firstColumn="1" w:lastColumn="0" w:oddVBand="0" w:evenVBand="0" w:oddHBand="0" w:evenHBand="0" w:firstRowFirstColumn="0" w:firstRowLastColumn="0" w:lastRowFirstColumn="0" w:lastRowLastColumn="0"/>
            <w:tcW w:w="1346" w:type="pct"/>
            <w:tcBorders>
              <w:right w:val="single" w:sz="4" w:space="0" w:color="auto"/>
            </w:tcBorders>
            <w:noWrap/>
            <w:vAlign w:val="center"/>
            <w:hideMark/>
          </w:tcPr>
          <w:p w14:paraId="3DCC0B76" w14:textId="77777777" w:rsidR="006F4A66" w:rsidRPr="00390630" w:rsidRDefault="006F4A66" w:rsidP="006F4A66">
            <w:pPr>
              <w:jc w:val="center"/>
              <w:rPr>
                <w:rFonts w:ascii="Calibri" w:eastAsia="Times New Roman" w:hAnsi="Calibri" w:cs="Times New Roman"/>
                <w:i w:val="0"/>
                <w:color w:val="000000"/>
                <w:sz w:val="16"/>
                <w:szCs w:val="16"/>
              </w:rPr>
            </w:pPr>
            <w:r>
              <w:rPr>
                <w:rFonts w:ascii="Calibri" w:eastAsia="Times New Roman" w:hAnsi="Calibri" w:cs="Times New Roman"/>
                <w:i w:val="0"/>
                <w:color w:val="000000"/>
                <w:sz w:val="16"/>
                <w:szCs w:val="16"/>
              </w:rPr>
              <w:t>D</w:t>
            </w:r>
            <w:r w:rsidRPr="00390630">
              <w:rPr>
                <w:rFonts w:ascii="Calibri" w:eastAsia="Times New Roman" w:hAnsi="Calibri" w:cs="Times New Roman"/>
                <w:i w:val="0"/>
                <w:color w:val="000000"/>
                <w:sz w:val="16"/>
                <w:szCs w:val="16"/>
              </w:rPr>
              <w:t>e</w:t>
            </w:r>
            <w:r>
              <w:rPr>
                <w:rFonts w:ascii="Calibri" w:eastAsia="Times New Roman" w:hAnsi="Calibri" w:cs="Times New Roman"/>
                <w:i w:val="0"/>
                <w:color w:val="000000"/>
                <w:sz w:val="16"/>
                <w:szCs w:val="16"/>
              </w:rPr>
              <w:t>ionized</w:t>
            </w:r>
            <w:r w:rsidRPr="00390630">
              <w:rPr>
                <w:rFonts w:ascii="Calibri" w:eastAsia="Times New Roman" w:hAnsi="Calibri" w:cs="Times New Roman"/>
                <w:i w:val="0"/>
                <w:color w:val="000000"/>
                <w:sz w:val="16"/>
                <w:szCs w:val="16"/>
              </w:rPr>
              <w:t xml:space="preserve"> water</w:t>
            </w:r>
          </w:p>
        </w:tc>
        <w:tc>
          <w:tcPr>
            <w:tcW w:w="279" w:type="pct"/>
            <w:shd w:val="clear" w:color="auto" w:fill="FFFFFF" w:themeFill="background1"/>
            <w:vAlign w:val="center"/>
          </w:tcPr>
          <w:p w14:paraId="57E07DF7"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58</w:t>
            </w:r>
          </w:p>
        </w:tc>
        <w:tc>
          <w:tcPr>
            <w:tcW w:w="279" w:type="pct"/>
            <w:shd w:val="clear" w:color="auto" w:fill="FFFFFF" w:themeFill="background1"/>
            <w:vAlign w:val="center"/>
          </w:tcPr>
          <w:p w14:paraId="5A4D4D3D"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104.4</w:t>
            </w:r>
          </w:p>
        </w:tc>
        <w:tc>
          <w:tcPr>
            <w:tcW w:w="279" w:type="pct"/>
            <w:tcBorders>
              <w:left w:val="nil"/>
              <w:right w:val="single" w:sz="4" w:space="0" w:color="auto"/>
            </w:tcBorders>
            <w:shd w:val="clear" w:color="auto" w:fill="FFFFFF" w:themeFill="background1"/>
            <w:noWrap/>
            <w:vAlign w:val="center"/>
          </w:tcPr>
          <w:p w14:paraId="6298F533"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100</w:t>
            </w:r>
          </w:p>
        </w:tc>
        <w:tc>
          <w:tcPr>
            <w:tcW w:w="278" w:type="pct"/>
            <w:gridSpan w:val="2"/>
            <w:tcBorders>
              <w:left w:val="single" w:sz="4" w:space="0" w:color="auto"/>
            </w:tcBorders>
            <w:shd w:val="clear" w:color="auto" w:fill="FFFFFF" w:themeFill="background1"/>
            <w:noWrap/>
            <w:vAlign w:val="center"/>
            <w:hideMark/>
          </w:tcPr>
          <w:p w14:paraId="21038FC7"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3161</w:t>
            </w:r>
          </w:p>
        </w:tc>
        <w:tc>
          <w:tcPr>
            <w:tcW w:w="281" w:type="pct"/>
            <w:tcBorders>
              <w:left w:val="nil"/>
            </w:tcBorders>
            <w:shd w:val="clear" w:color="auto" w:fill="FFFFFF" w:themeFill="background1"/>
            <w:vAlign w:val="center"/>
          </w:tcPr>
          <w:p w14:paraId="20AF8E80" w14:textId="77777777" w:rsidR="006F4A66" w:rsidRPr="008C7DA8"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iCs/>
                <w:color w:val="000000"/>
                <w:sz w:val="16"/>
                <w:szCs w:val="16"/>
                <w:u w:val="single"/>
              </w:rPr>
            </w:pPr>
            <w:r w:rsidRPr="008C7DA8">
              <w:rPr>
                <w:rFonts w:ascii="Calibri" w:eastAsia="Times New Roman" w:hAnsi="Calibri" w:cs="Times New Roman"/>
                <w:i/>
                <w:iCs/>
                <w:color w:val="000000"/>
                <w:sz w:val="16"/>
                <w:szCs w:val="16"/>
                <w:u w:val="single"/>
              </w:rPr>
              <w:t>1770*</w:t>
            </w:r>
          </w:p>
        </w:tc>
        <w:tc>
          <w:tcPr>
            <w:tcW w:w="292" w:type="pct"/>
            <w:tcBorders>
              <w:left w:val="nil"/>
            </w:tcBorders>
            <w:shd w:val="clear" w:color="auto" w:fill="FFFFFF" w:themeFill="background1"/>
            <w:noWrap/>
            <w:vAlign w:val="center"/>
            <w:hideMark/>
          </w:tcPr>
          <w:p w14:paraId="09FA89BD" w14:textId="77777777" w:rsidR="006F4A66" w:rsidRPr="008C7DA8"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iCs/>
                <w:color w:val="000000"/>
                <w:sz w:val="16"/>
                <w:szCs w:val="16"/>
                <w:u w:val="single"/>
              </w:rPr>
            </w:pPr>
            <w:r>
              <w:rPr>
                <w:rFonts w:ascii="Calibri" w:eastAsia="Times New Roman" w:hAnsi="Calibri" w:cs="Times New Roman"/>
                <w:i/>
                <w:iCs/>
                <w:color w:val="000000"/>
                <w:sz w:val="16"/>
                <w:szCs w:val="16"/>
                <w:u w:val="single"/>
              </w:rPr>
              <w:t>1</w:t>
            </w:r>
            <w:r w:rsidRPr="008C7DA8">
              <w:rPr>
                <w:rFonts w:ascii="Calibri" w:eastAsia="Times New Roman" w:hAnsi="Calibri" w:cs="Times New Roman"/>
                <w:i/>
                <w:iCs/>
                <w:color w:val="000000"/>
                <w:sz w:val="16"/>
                <w:szCs w:val="16"/>
                <w:u w:val="single"/>
              </w:rPr>
              <w:t>503*</w:t>
            </w:r>
          </w:p>
        </w:tc>
        <w:tc>
          <w:tcPr>
            <w:tcW w:w="281" w:type="pct"/>
            <w:shd w:val="clear" w:color="auto" w:fill="FFFFFF" w:themeFill="background1"/>
            <w:noWrap/>
            <w:vAlign w:val="center"/>
            <w:hideMark/>
          </w:tcPr>
          <w:p w14:paraId="6B82C4D7"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iCs/>
                <w:color w:val="000000"/>
                <w:sz w:val="16"/>
                <w:szCs w:val="16"/>
              </w:rPr>
            </w:pPr>
            <w:r w:rsidRPr="00390630">
              <w:rPr>
                <w:rFonts w:ascii="Calibri" w:eastAsia="Times New Roman" w:hAnsi="Calibri" w:cs="Times New Roman"/>
                <w:i/>
                <w:iCs/>
                <w:color w:val="000000"/>
                <w:sz w:val="16"/>
                <w:szCs w:val="16"/>
              </w:rPr>
              <w:t>661</w:t>
            </w:r>
          </w:p>
        </w:tc>
        <w:tc>
          <w:tcPr>
            <w:tcW w:w="281" w:type="pct"/>
            <w:shd w:val="clear" w:color="auto" w:fill="FFFFFF" w:themeFill="background1"/>
            <w:noWrap/>
            <w:vAlign w:val="center"/>
            <w:hideMark/>
          </w:tcPr>
          <w:p w14:paraId="12C65A41"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537</w:t>
            </w:r>
          </w:p>
        </w:tc>
        <w:tc>
          <w:tcPr>
            <w:tcW w:w="280" w:type="pct"/>
            <w:shd w:val="clear" w:color="auto" w:fill="FFFFFF" w:themeFill="background1"/>
            <w:noWrap/>
            <w:vAlign w:val="center"/>
            <w:hideMark/>
          </w:tcPr>
          <w:p w14:paraId="5E8123B0"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461</w:t>
            </w:r>
          </w:p>
        </w:tc>
        <w:tc>
          <w:tcPr>
            <w:tcW w:w="284" w:type="pct"/>
            <w:tcBorders>
              <w:right w:val="single" w:sz="4" w:space="0" w:color="auto"/>
            </w:tcBorders>
            <w:shd w:val="clear" w:color="auto" w:fill="FFFFFF" w:themeFill="background1"/>
            <w:noWrap/>
            <w:vAlign w:val="center"/>
            <w:hideMark/>
          </w:tcPr>
          <w:p w14:paraId="1B42F9FF"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w:t>
            </w:r>
          </w:p>
        </w:tc>
        <w:tc>
          <w:tcPr>
            <w:tcW w:w="281" w:type="pct"/>
            <w:tcBorders>
              <w:left w:val="nil"/>
            </w:tcBorders>
            <w:shd w:val="clear" w:color="auto" w:fill="FFFFFF" w:themeFill="background1"/>
            <w:vAlign w:val="bottom"/>
          </w:tcPr>
          <w:p w14:paraId="737D640E" w14:textId="77777777" w:rsidR="006F4A66" w:rsidRPr="00FF482C"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rPr>
            </w:pPr>
            <w:r w:rsidRPr="00FF482C">
              <w:rPr>
                <w:rFonts w:ascii="Calibri" w:hAnsi="Calibri"/>
                <w:sz w:val="16"/>
                <w:szCs w:val="16"/>
              </w:rPr>
              <w:t>6.2</w:t>
            </w:r>
          </w:p>
        </w:tc>
        <w:tc>
          <w:tcPr>
            <w:tcW w:w="281" w:type="pct"/>
            <w:shd w:val="clear" w:color="auto" w:fill="FFFFFF" w:themeFill="background1"/>
            <w:vAlign w:val="bottom"/>
          </w:tcPr>
          <w:p w14:paraId="2C7464AC" w14:textId="77777777" w:rsidR="006F4A66"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35</w:t>
            </w:r>
          </w:p>
        </w:tc>
        <w:tc>
          <w:tcPr>
            <w:tcW w:w="278" w:type="pct"/>
            <w:shd w:val="clear" w:color="auto" w:fill="FFFFFF" w:themeFill="background1"/>
            <w:vAlign w:val="center"/>
          </w:tcPr>
          <w:p w14:paraId="0846F06E" w14:textId="77777777" w:rsidR="006F4A66" w:rsidRPr="00390630" w:rsidRDefault="00566338" w:rsidP="0056633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22947</w:t>
            </w:r>
          </w:p>
        </w:tc>
      </w:tr>
      <w:tr w:rsidR="002F2DD1" w:rsidRPr="00F967E4" w14:paraId="0A2E7836" w14:textId="77777777" w:rsidTr="00051B4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46" w:type="pct"/>
            <w:tcBorders>
              <w:right w:val="single" w:sz="4" w:space="0" w:color="auto"/>
            </w:tcBorders>
            <w:noWrap/>
            <w:vAlign w:val="center"/>
            <w:hideMark/>
          </w:tcPr>
          <w:p w14:paraId="3A8B26BA" w14:textId="77777777" w:rsidR="006F4A66" w:rsidRPr="00390630" w:rsidRDefault="006F4A66" w:rsidP="006F4A66">
            <w:pPr>
              <w:jc w:val="center"/>
              <w:rPr>
                <w:rFonts w:ascii="Calibri" w:eastAsia="Times New Roman" w:hAnsi="Calibri" w:cs="Times New Roman"/>
                <w:i w:val="0"/>
                <w:color w:val="000000"/>
                <w:sz w:val="16"/>
                <w:szCs w:val="16"/>
              </w:rPr>
            </w:pPr>
            <w:r>
              <w:rPr>
                <w:rFonts w:ascii="Calibri" w:eastAsia="Times New Roman" w:hAnsi="Calibri" w:cs="Times New Roman"/>
                <w:i w:val="0"/>
                <w:color w:val="000000"/>
                <w:sz w:val="16"/>
                <w:szCs w:val="16"/>
              </w:rPr>
              <w:t>D</w:t>
            </w:r>
            <w:r w:rsidRPr="00390630">
              <w:rPr>
                <w:rFonts w:ascii="Calibri" w:eastAsia="Times New Roman" w:hAnsi="Calibri" w:cs="Times New Roman"/>
                <w:i w:val="0"/>
                <w:color w:val="000000"/>
                <w:sz w:val="16"/>
                <w:szCs w:val="16"/>
              </w:rPr>
              <w:t>e</w:t>
            </w:r>
            <w:r>
              <w:rPr>
                <w:rFonts w:ascii="Calibri" w:eastAsia="Times New Roman" w:hAnsi="Calibri" w:cs="Times New Roman"/>
                <w:i w:val="0"/>
                <w:color w:val="000000"/>
                <w:sz w:val="16"/>
                <w:szCs w:val="16"/>
              </w:rPr>
              <w:t>ionized</w:t>
            </w:r>
            <w:r w:rsidRPr="00390630">
              <w:rPr>
                <w:rFonts w:ascii="Calibri" w:eastAsia="Times New Roman" w:hAnsi="Calibri" w:cs="Times New Roman"/>
                <w:i w:val="0"/>
                <w:color w:val="000000"/>
                <w:sz w:val="16"/>
                <w:szCs w:val="16"/>
              </w:rPr>
              <w:t xml:space="preserve"> water </w:t>
            </w:r>
            <w:r>
              <w:rPr>
                <w:rFonts w:ascii="Calibri" w:eastAsia="Times New Roman" w:hAnsi="Calibri" w:cs="Times New Roman"/>
                <w:i w:val="0"/>
                <w:color w:val="000000"/>
                <w:sz w:val="16"/>
                <w:szCs w:val="16"/>
              </w:rPr>
              <w:t>+</w:t>
            </w:r>
            <w:r w:rsidRPr="00390630">
              <w:rPr>
                <w:rFonts w:ascii="Calibri" w:eastAsia="Times New Roman" w:hAnsi="Calibri" w:cs="Times New Roman"/>
                <w:i w:val="0"/>
                <w:color w:val="000000"/>
                <w:sz w:val="16"/>
                <w:szCs w:val="16"/>
              </w:rPr>
              <w:t xml:space="preserve"> N</w:t>
            </w:r>
            <w:r w:rsidRPr="00390630">
              <w:rPr>
                <w:rFonts w:ascii="Calibri" w:eastAsia="Times New Roman" w:hAnsi="Calibri" w:cs="Times New Roman"/>
                <w:i w:val="0"/>
                <w:color w:val="000000"/>
                <w:sz w:val="16"/>
                <w:szCs w:val="16"/>
                <w:vertAlign w:val="subscript"/>
              </w:rPr>
              <w:t>2</w:t>
            </w:r>
            <w:r w:rsidRPr="00390630">
              <w:rPr>
                <w:rFonts w:ascii="Calibri" w:eastAsia="Times New Roman" w:hAnsi="Calibri" w:cs="Times New Roman"/>
                <w:i w:val="0"/>
                <w:color w:val="000000"/>
                <w:sz w:val="16"/>
                <w:szCs w:val="16"/>
              </w:rPr>
              <w:t xml:space="preserve"> purge</w:t>
            </w:r>
          </w:p>
        </w:tc>
        <w:tc>
          <w:tcPr>
            <w:tcW w:w="279" w:type="pct"/>
            <w:shd w:val="clear" w:color="auto" w:fill="FFFFFF" w:themeFill="background1"/>
            <w:vAlign w:val="center"/>
          </w:tcPr>
          <w:p w14:paraId="07598EAE"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67</w:t>
            </w:r>
          </w:p>
        </w:tc>
        <w:tc>
          <w:tcPr>
            <w:tcW w:w="279" w:type="pct"/>
            <w:shd w:val="clear" w:color="auto" w:fill="FFFFFF" w:themeFill="background1"/>
            <w:vAlign w:val="center"/>
          </w:tcPr>
          <w:p w14:paraId="11C36C46"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104.4</w:t>
            </w:r>
          </w:p>
        </w:tc>
        <w:tc>
          <w:tcPr>
            <w:tcW w:w="279" w:type="pct"/>
            <w:tcBorders>
              <w:left w:val="nil"/>
              <w:right w:val="single" w:sz="4" w:space="0" w:color="auto"/>
            </w:tcBorders>
            <w:shd w:val="clear" w:color="auto" w:fill="FFFFFF" w:themeFill="background1"/>
            <w:noWrap/>
            <w:vAlign w:val="center"/>
          </w:tcPr>
          <w:p w14:paraId="111D82B6"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100</w:t>
            </w:r>
          </w:p>
        </w:tc>
        <w:tc>
          <w:tcPr>
            <w:tcW w:w="278" w:type="pct"/>
            <w:gridSpan w:val="2"/>
            <w:tcBorders>
              <w:left w:val="single" w:sz="4" w:space="0" w:color="auto"/>
            </w:tcBorders>
            <w:shd w:val="clear" w:color="auto" w:fill="FFFFFF" w:themeFill="background1"/>
            <w:noWrap/>
            <w:vAlign w:val="center"/>
            <w:hideMark/>
          </w:tcPr>
          <w:p w14:paraId="342C4C52"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3161</w:t>
            </w:r>
          </w:p>
        </w:tc>
        <w:tc>
          <w:tcPr>
            <w:tcW w:w="281" w:type="pct"/>
            <w:tcBorders>
              <w:left w:val="nil"/>
            </w:tcBorders>
            <w:shd w:val="clear" w:color="auto" w:fill="FFFFFF" w:themeFill="background1"/>
            <w:vAlign w:val="center"/>
          </w:tcPr>
          <w:p w14:paraId="2278B537"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1041*</w:t>
            </w:r>
          </w:p>
        </w:tc>
        <w:tc>
          <w:tcPr>
            <w:tcW w:w="292" w:type="pct"/>
            <w:tcBorders>
              <w:left w:val="nil"/>
            </w:tcBorders>
            <w:shd w:val="clear" w:color="auto" w:fill="FFFFFF" w:themeFill="background1"/>
            <w:noWrap/>
            <w:vAlign w:val="center"/>
            <w:hideMark/>
          </w:tcPr>
          <w:p w14:paraId="0BCCC724"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w:t>
            </w:r>
          </w:p>
        </w:tc>
        <w:tc>
          <w:tcPr>
            <w:tcW w:w="281" w:type="pct"/>
            <w:shd w:val="clear" w:color="auto" w:fill="FFFFFF" w:themeFill="background1"/>
            <w:noWrap/>
            <w:vAlign w:val="center"/>
            <w:hideMark/>
          </w:tcPr>
          <w:p w14:paraId="4A00607B"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w:t>
            </w:r>
          </w:p>
        </w:tc>
        <w:tc>
          <w:tcPr>
            <w:tcW w:w="281" w:type="pct"/>
            <w:shd w:val="clear" w:color="auto" w:fill="FFFFFF" w:themeFill="background1"/>
            <w:noWrap/>
            <w:vAlign w:val="center"/>
            <w:hideMark/>
          </w:tcPr>
          <w:p w14:paraId="0B823590"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w:t>
            </w:r>
          </w:p>
        </w:tc>
        <w:tc>
          <w:tcPr>
            <w:tcW w:w="280" w:type="pct"/>
            <w:shd w:val="clear" w:color="auto" w:fill="FFFFFF" w:themeFill="background1"/>
            <w:noWrap/>
            <w:vAlign w:val="center"/>
            <w:hideMark/>
          </w:tcPr>
          <w:p w14:paraId="1D4D97DA"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483</w:t>
            </w:r>
          </w:p>
        </w:tc>
        <w:tc>
          <w:tcPr>
            <w:tcW w:w="284" w:type="pct"/>
            <w:tcBorders>
              <w:right w:val="single" w:sz="4" w:space="0" w:color="auto"/>
            </w:tcBorders>
            <w:shd w:val="clear" w:color="auto" w:fill="FFFFFF" w:themeFill="background1"/>
            <w:noWrap/>
            <w:vAlign w:val="center"/>
            <w:hideMark/>
          </w:tcPr>
          <w:p w14:paraId="44C7450F"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w:t>
            </w:r>
          </w:p>
        </w:tc>
        <w:tc>
          <w:tcPr>
            <w:tcW w:w="281" w:type="pct"/>
            <w:tcBorders>
              <w:left w:val="nil"/>
            </w:tcBorders>
            <w:shd w:val="clear" w:color="auto" w:fill="FFFFFF" w:themeFill="background1"/>
            <w:vAlign w:val="bottom"/>
          </w:tcPr>
          <w:p w14:paraId="2BB13980" w14:textId="77777777" w:rsidR="006F4A66" w:rsidRPr="00FF482C"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rPr>
            </w:pPr>
            <w:r w:rsidRPr="00FF482C">
              <w:rPr>
                <w:rFonts w:ascii="Calibri" w:hAnsi="Calibri"/>
                <w:sz w:val="16"/>
                <w:szCs w:val="16"/>
              </w:rPr>
              <w:t>5.8</w:t>
            </w:r>
          </w:p>
        </w:tc>
        <w:tc>
          <w:tcPr>
            <w:tcW w:w="281" w:type="pct"/>
            <w:shd w:val="clear" w:color="auto" w:fill="FFFFFF" w:themeFill="background1"/>
            <w:vAlign w:val="bottom"/>
          </w:tcPr>
          <w:p w14:paraId="48F7B04D" w14:textId="77777777" w:rsidR="006F4A66"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33</w:t>
            </w:r>
          </w:p>
        </w:tc>
        <w:tc>
          <w:tcPr>
            <w:tcW w:w="278" w:type="pct"/>
            <w:shd w:val="clear" w:color="auto" w:fill="FFFFFF" w:themeFill="background1"/>
            <w:vAlign w:val="center"/>
          </w:tcPr>
          <w:p w14:paraId="61335AC7" w14:textId="77777777" w:rsidR="006F4A66" w:rsidRPr="00390630" w:rsidRDefault="00566338" w:rsidP="0056633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24338</w:t>
            </w:r>
          </w:p>
        </w:tc>
      </w:tr>
      <w:tr w:rsidR="002F2DD1" w:rsidRPr="00F967E4" w14:paraId="240B4B28" w14:textId="77777777" w:rsidTr="00D80FC1">
        <w:trPr>
          <w:trHeight w:val="113"/>
        </w:trPr>
        <w:tc>
          <w:tcPr>
            <w:cnfStyle w:val="001000000000" w:firstRow="0" w:lastRow="0" w:firstColumn="1" w:lastColumn="0" w:oddVBand="0" w:evenVBand="0" w:oddHBand="0" w:evenHBand="0" w:firstRowFirstColumn="0" w:firstRowLastColumn="0" w:lastRowFirstColumn="0" w:lastRowLastColumn="0"/>
            <w:tcW w:w="1346" w:type="pct"/>
            <w:tcBorders>
              <w:right w:val="single" w:sz="4" w:space="0" w:color="auto"/>
            </w:tcBorders>
            <w:noWrap/>
            <w:vAlign w:val="center"/>
            <w:hideMark/>
          </w:tcPr>
          <w:p w14:paraId="33C66305" w14:textId="77777777" w:rsidR="006C4CC7" w:rsidRPr="00A9602D" w:rsidRDefault="006C4CC7" w:rsidP="005F6675">
            <w:pPr>
              <w:spacing w:before="80" w:line="276" w:lineRule="auto"/>
              <w:jc w:val="left"/>
              <w:rPr>
                <w:rFonts w:ascii="Calibri" w:eastAsia="Times New Roman" w:hAnsi="Calibri" w:cs="Times New Roman"/>
                <w:b/>
                <w:i w:val="0"/>
                <w:color w:val="000000"/>
                <w:sz w:val="16"/>
                <w:szCs w:val="16"/>
              </w:rPr>
            </w:pPr>
            <w:r w:rsidRPr="00A9602D">
              <w:rPr>
                <w:rFonts w:ascii="Calibri" w:eastAsia="Times New Roman" w:hAnsi="Calibri" w:cs="Times New Roman"/>
                <w:b/>
                <w:i w:val="0"/>
                <w:color w:val="000000"/>
                <w:sz w:val="20"/>
                <w:szCs w:val="16"/>
              </w:rPr>
              <w:t xml:space="preserve">Concentration (PAM 6 </w:t>
            </w:r>
            <w:proofErr w:type="spellStart"/>
            <w:r w:rsidRPr="00A9602D">
              <w:rPr>
                <w:rFonts w:ascii="Calibri" w:eastAsia="Times New Roman" w:hAnsi="Calibri" w:cs="Times New Roman"/>
                <w:b/>
                <w:i w:val="0"/>
                <w:color w:val="000000"/>
                <w:sz w:val="20"/>
                <w:szCs w:val="16"/>
              </w:rPr>
              <w:t>MDa</w:t>
            </w:r>
            <w:proofErr w:type="spellEnd"/>
            <w:r w:rsidRPr="00A9602D">
              <w:rPr>
                <w:rFonts w:ascii="Calibri" w:eastAsia="Times New Roman" w:hAnsi="Calibri" w:cs="Times New Roman"/>
                <w:b/>
                <w:i w:val="0"/>
                <w:color w:val="000000"/>
                <w:sz w:val="20"/>
                <w:szCs w:val="16"/>
              </w:rPr>
              <w:t>)</w:t>
            </w:r>
          </w:p>
        </w:tc>
        <w:tc>
          <w:tcPr>
            <w:tcW w:w="279" w:type="pct"/>
            <w:shd w:val="clear" w:color="auto" w:fill="FFFFFF" w:themeFill="background1"/>
            <w:vAlign w:val="center"/>
          </w:tcPr>
          <w:p w14:paraId="5CD18185" w14:textId="77777777" w:rsidR="006C4CC7" w:rsidRPr="00F967E4" w:rsidRDefault="006C4CC7" w:rsidP="005F667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p>
        </w:tc>
        <w:tc>
          <w:tcPr>
            <w:tcW w:w="279" w:type="pct"/>
            <w:shd w:val="clear" w:color="auto" w:fill="FFFFFF" w:themeFill="background1"/>
            <w:vAlign w:val="center"/>
          </w:tcPr>
          <w:p w14:paraId="6C62A8D3" w14:textId="77777777" w:rsidR="006C4CC7" w:rsidRPr="00F967E4" w:rsidRDefault="006C4CC7" w:rsidP="005F667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p>
        </w:tc>
        <w:tc>
          <w:tcPr>
            <w:tcW w:w="279" w:type="pct"/>
            <w:tcBorders>
              <w:left w:val="nil"/>
              <w:right w:val="single" w:sz="4" w:space="0" w:color="auto"/>
            </w:tcBorders>
            <w:shd w:val="clear" w:color="auto" w:fill="FFFFFF" w:themeFill="background1"/>
            <w:noWrap/>
            <w:vAlign w:val="center"/>
            <w:hideMark/>
          </w:tcPr>
          <w:p w14:paraId="1FF39ADE" w14:textId="77777777" w:rsidR="006C4CC7" w:rsidRPr="00F967E4" w:rsidRDefault="006C4CC7" w:rsidP="005F667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p>
        </w:tc>
        <w:tc>
          <w:tcPr>
            <w:tcW w:w="278" w:type="pct"/>
            <w:gridSpan w:val="2"/>
            <w:tcBorders>
              <w:left w:val="single" w:sz="4" w:space="0" w:color="auto"/>
            </w:tcBorders>
            <w:shd w:val="clear" w:color="auto" w:fill="FFFFFF" w:themeFill="background1"/>
            <w:noWrap/>
            <w:vAlign w:val="center"/>
            <w:hideMark/>
          </w:tcPr>
          <w:p w14:paraId="5F8905FF" w14:textId="77777777" w:rsidR="006C4CC7" w:rsidRPr="00F967E4" w:rsidRDefault="006C4CC7" w:rsidP="005F667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81" w:type="pct"/>
            <w:tcBorders>
              <w:left w:val="nil"/>
            </w:tcBorders>
            <w:shd w:val="clear" w:color="auto" w:fill="FFFFFF" w:themeFill="background1"/>
            <w:vAlign w:val="center"/>
          </w:tcPr>
          <w:p w14:paraId="26B7EF31" w14:textId="77777777" w:rsidR="006C4CC7" w:rsidRPr="00F967E4" w:rsidRDefault="006C4CC7" w:rsidP="005F667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92" w:type="pct"/>
            <w:tcBorders>
              <w:left w:val="nil"/>
            </w:tcBorders>
            <w:shd w:val="clear" w:color="auto" w:fill="FFFFFF" w:themeFill="background1"/>
            <w:noWrap/>
            <w:vAlign w:val="center"/>
            <w:hideMark/>
          </w:tcPr>
          <w:p w14:paraId="795FDF53" w14:textId="77777777" w:rsidR="006C4CC7" w:rsidRPr="00F967E4" w:rsidRDefault="006C4CC7" w:rsidP="005F667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81" w:type="pct"/>
            <w:shd w:val="clear" w:color="auto" w:fill="FFFFFF" w:themeFill="background1"/>
            <w:noWrap/>
            <w:vAlign w:val="center"/>
            <w:hideMark/>
          </w:tcPr>
          <w:p w14:paraId="6E0759A7" w14:textId="77777777" w:rsidR="006C4CC7" w:rsidRPr="00F967E4" w:rsidRDefault="006C4CC7" w:rsidP="005F667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81" w:type="pct"/>
            <w:shd w:val="clear" w:color="auto" w:fill="FFFFFF" w:themeFill="background1"/>
            <w:noWrap/>
            <w:vAlign w:val="center"/>
            <w:hideMark/>
          </w:tcPr>
          <w:p w14:paraId="2B074817" w14:textId="77777777" w:rsidR="006C4CC7" w:rsidRPr="00F967E4" w:rsidRDefault="006C4CC7" w:rsidP="005F667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80" w:type="pct"/>
            <w:shd w:val="clear" w:color="auto" w:fill="FFFFFF" w:themeFill="background1"/>
            <w:noWrap/>
            <w:vAlign w:val="center"/>
            <w:hideMark/>
          </w:tcPr>
          <w:p w14:paraId="51656DE6" w14:textId="77777777" w:rsidR="006C4CC7" w:rsidRPr="00F967E4" w:rsidRDefault="006C4CC7" w:rsidP="005F667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84" w:type="pct"/>
            <w:tcBorders>
              <w:right w:val="single" w:sz="4" w:space="0" w:color="auto"/>
            </w:tcBorders>
            <w:shd w:val="clear" w:color="auto" w:fill="FFFFFF" w:themeFill="background1"/>
            <w:noWrap/>
            <w:vAlign w:val="center"/>
            <w:hideMark/>
          </w:tcPr>
          <w:p w14:paraId="3B35FEB3" w14:textId="77777777" w:rsidR="006C4CC7" w:rsidRPr="00F967E4" w:rsidRDefault="006C4CC7" w:rsidP="005F667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81" w:type="pct"/>
            <w:tcBorders>
              <w:left w:val="nil"/>
            </w:tcBorders>
            <w:shd w:val="clear" w:color="auto" w:fill="FFFFFF" w:themeFill="background1"/>
            <w:vAlign w:val="center"/>
          </w:tcPr>
          <w:p w14:paraId="2178F351" w14:textId="77777777" w:rsidR="006C4CC7" w:rsidRPr="00F967E4" w:rsidRDefault="006C4CC7" w:rsidP="005F667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81" w:type="pct"/>
            <w:shd w:val="clear" w:color="auto" w:fill="FFFFFF" w:themeFill="background1"/>
            <w:vAlign w:val="center"/>
          </w:tcPr>
          <w:p w14:paraId="381B3F8C" w14:textId="77777777" w:rsidR="006C4CC7" w:rsidRPr="00F967E4" w:rsidRDefault="006C4CC7" w:rsidP="006C4CC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78" w:type="pct"/>
            <w:shd w:val="clear" w:color="auto" w:fill="FFFFFF" w:themeFill="background1"/>
            <w:vAlign w:val="center"/>
          </w:tcPr>
          <w:p w14:paraId="08619E87" w14:textId="77777777" w:rsidR="006C4CC7" w:rsidRPr="00F967E4" w:rsidRDefault="006C4CC7" w:rsidP="005F667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2F2DD1" w:rsidRPr="00F967E4" w14:paraId="0CBCE0FA" w14:textId="77777777" w:rsidTr="00051B4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46" w:type="pct"/>
            <w:tcBorders>
              <w:right w:val="single" w:sz="4" w:space="0" w:color="auto"/>
            </w:tcBorders>
            <w:noWrap/>
            <w:vAlign w:val="center"/>
            <w:hideMark/>
          </w:tcPr>
          <w:p w14:paraId="604EF427" w14:textId="77777777" w:rsidR="006F4A66" w:rsidRPr="00390630" w:rsidRDefault="006F4A66" w:rsidP="006F4A66">
            <w:pPr>
              <w:jc w:val="center"/>
              <w:rPr>
                <w:rFonts w:ascii="Calibri" w:eastAsia="Times New Roman" w:hAnsi="Calibri" w:cs="Times New Roman"/>
                <w:i w:val="0"/>
                <w:color w:val="000000"/>
                <w:sz w:val="16"/>
                <w:szCs w:val="16"/>
              </w:rPr>
            </w:pPr>
            <w:r w:rsidRPr="00390630">
              <w:rPr>
                <w:rFonts w:ascii="Calibri" w:eastAsia="Times New Roman" w:hAnsi="Calibri" w:cs="Times New Roman"/>
                <w:i w:val="0"/>
                <w:color w:val="000000"/>
                <w:sz w:val="16"/>
                <w:szCs w:val="16"/>
              </w:rPr>
              <w:t xml:space="preserve">Only polymer </w:t>
            </w:r>
          </w:p>
        </w:tc>
        <w:tc>
          <w:tcPr>
            <w:tcW w:w="279" w:type="pct"/>
            <w:shd w:val="clear" w:color="auto" w:fill="FFFFFF" w:themeFill="background1"/>
            <w:vAlign w:val="bottom"/>
          </w:tcPr>
          <w:p w14:paraId="4FF965F7"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9256</w:t>
            </w:r>
          </w:p>
        </w:tc>
        <w:tc>
          <w:tcPr>
            <w:tcW w:w="279" w:type="pct"/>
            <w:shd w:val="clear" w:color="auto" w:fill="FFFFFF" w:themeFill="background1"/>
            <w:vAlign w:val="center"/>
          </w:tcPr>
          <w:p w14:paraId="2DC9A0DA"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9130</w:t>
            </w:r>
          </w:p>
        </w:tc>
        <w:tc>
          <w:tcPr>
            <w:tcW w:w="279" w:type="pct"/>
            <w:tcBorders>
              <w:left w:val="nil"/>
              <w:right w:val="single" w:sz="4" w:space="0" w:color="auto"/>
            </w:tcBorders>
            <w:shd w:val="clear" w:color="auto" w:fill="FFFFFF" w:themeFill="background1"/>
            <w:noWrap/>
            <w:vAlign w:val="center"/>
            <w:hideMark/>
          </w:tcPr>
          <w:p w14:paraId="2B2CA928"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10000</w:t>
            </w:r>
          </w:p>
        </w:tc>
        <w:tc>
          <w:tcPr>
            <w:tcW w:w="278" w:type="pct"/>
            <w:gridSpan w:val="2"/>
            <w:tcBorders>
              <w:left w:val="single" w:sz="4" w:space="0" w:color="auto"/>
            </w:tcBorders>
            <w:shd w:val="clear" w:color="auto" w:fill="FFFFFF" w:themeFill="background1"/>
            <w:noWrap/>
            <w:vAlign w:val="center"/>
            <w:hideMark/>
          </w:tcPr>
          <w:p w14:paraId="6B6234D3"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3065</w:t>
            </w:r>
          </w:p>
        </w:tc>
        <w:tc>
          <w:tcPr>
            <w:tcW w:w="281" w:type="pct"/>
            <w:tcBorders>
              <w:left w:val="nil"/>
            </w:tcBorders>
            <w:shd w:val="clear" w:color="auto" w:fill="FFFFFF" w:themeFill="background1"/>
            <w:vAlign w:val="center"/>
          </w:tcPr>
          <w:p w14:paraId="319185EE"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2014</w:t>
            </w:r>
          </w:p>
        </w:tc>
        <w:tc>
          <w:tcPr>
            <w:tcW w:w="292" w:type="pct"/>
            <w:tcBorders>
              <w:left w:val="nil"/>
            </w:tcBorders>
            <w:shd w:val="clear" w:color="auto" w:fill="FFFFFF" w:themeFill="background1"/>
            <w:noWrap/>
            <w:vAlign w:val="center"/>
            <w:hideMark/>
          </w:tcPr>
          <w:p w14:paraId="36CBB7EE"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2771</w:t>
            </w:r>
          </w:p>
        </w:tc>
        <w:tc>
          <w:tcPr>
            <w:tcW w:w="281" w:type="pct"/>
            <w:shd w:val="clear" w:color="auto" w:fill="FFFFFF" w:themeFill="background1"/>
            <w:noWrap/>
            <w:vAlign w:val="center"/>
            <w:hideMark/>
          </w:tcPr>
          <w:p w14:paraId="405BEF57"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798</w:t>
            </w:r>
          </w:p>
        </w:tc>
        <w:tc>
          <w:tcPr>
            <w:tcW w:w="281" w:type="pct"/>
            <w:shd w:val="clear" w:color="auto" w:fill="FFFFFF" w:themeFill="background1"/>
            <w:noWrap/>
            <w:vAlign w:val="center"/>
            <w:hideMark/>
          </w:tcPr>
          <w:p w14:paraId="21F9BA31"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568</w:t>
            </w:r>
          </w:p>
        </w:tc>
        <w:tc>
          <w:tcPr>
            <w:tcW w:w="280" w:type="pct"/>
            <w:shd w:val="clear" w:color="auto" w:fill="FFFFFF" w:themeFill="background1"/>
            <w:noWrap/>
            <w:vAlign w:val="center"/>
            <w:hideMark/>
          </w:tcPr>
          <w:p w14:paraId="0468BEA0"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w:t>
            </w:r>
          </w:p>
        </w:tc>
        <w:tc>
          <w:tcPr>
            <w:tcW w:w="284" w:type="pct"/>
            <w:tcBorders>
              <w:right w:val="single" w:sz="4" w:space="0" w:color="auto"/>
            </w:tcBorders>
            <w:shd w:val="clear" w:color="auto" w:fill="FFFFFF" w:themeFill="background1"/>
            <w:noWrap/>
            <w:vAlign w:val="center"/>
            <w:hideMark/>
          </w:tcPr>
          <w:p w14:paraId="4165A4EA"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w:t>
            </w:r>
          </w:p>
        </w:tc>
        <w:tc>
          <w:tcPr>
            <w:tcW w:w="281" w:type="pct"/>
            <w:tcBorders>
              <w:left w:val="nil"/>
            </w:tcBorders>
            <w:shd w:val="clear" w:color="auto" w:fill="FFFFFF" w:themeFill="background1"/>
            <w:vAlign w:val="bottom"/>
          </w:tcPr>
          <w:p w14:paraId="737485F6" w14:textId="77777777" w:rsidR="006F4A66" w:rsidRPr="006F4A66"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rPr>
            </w:pPr>
            <w:r w:rsidRPr="006F4A66">
              <w:rPr>
                <w:rFonts w:ascii="Calibri" w:hAnsi="Calibri"/>
                <w:sz w:val="16"/>
                <w:szCs w:val="16"/>
              </w:rPr>
              <w:t>718</w:t>
            </w:r>
          </w:p>
        </w:tc>
        <w:tc>
          <w:tcPr>
            <w:tcW w:w="281" w:type="pct"/>
            <w:shd w:val="clear" w:color="auto" w:fill="FFFFFF" w:themeFill="background1"/>
            <w:vAlign w:val="bottom"/>
          </w:tcPr>
          <w:p w14:paraId="58443037" w14:textId="77777777" w:rsidR="006F4A66"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128</w:t>
            </w:r>
          </w:p>
        </w:tc>
        <w:tc>
          <w:tcPr>
            <w:tcW w:w="278" w:type="pct"/>
            <w:shd w:val="clear" w:color="auto" w:fill="FFFFFF" w:themeFill="background1"/>
            <w:vAlign w:val="center"/>
          </w:tcPr>
          <w:p w14:paraId="4AFAA5F1" w14:textId="77777777" w:rsidR="006F4A66" w:rsidRPr="00390630" w:rsidRDefault="00EA70EB" w:rsidP="00EA70E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19842</w:t>
            </w:r>
          </w:p>
        </w:tc>
      </w:tr>
      <w:tr w:rsidR="002F2DD1" w:rsidRPr="00F967E4" w14:paraId="03F896BF" w14:textId="77777777" w:rsidTr="00051B4A">
        <w:trPr>
          <w:trHeight w:val="20"/>
        </w:trPr>
        <w:tc>
          <w:tcPr>
            <w:cnfStyle w:val="001000000000" w:firstRow="0" w:lastRow="0" w:firstColumn="1" w:lastColumn="0" w:oddVBand="0" w:evenVBand="0" w:oddHBand="0" w:evenHBand="0" w:firstRowFirstColumn="0" w:firstRowLastColumn="0" w:lastRowFirstColumn="0" w:lastRowLastColumn="0"/>
            <w:tcW w:w="1346" w:type="pct"/>
            <w:tcBorders>
              <w:right w:val="single" w:sz="4" w:space="0" w:color="auto"/>
            </w:tcBorders>
            <w:noWrap/>
            <w:vAlign w:val="center"/>
            <w:hideMark/>
          </w:tcPr>
          <w:p w14:paraId="450F82CE" w14:textId="77777777" w:rsidR="006F4A66" w:rsidRPr="00390630" w:rsidRDefault="006F4A66" w:rsidP="006F4A66">
            <w:pPr>
              <w:jc w:val="center"/>
              <w:rPr>
                <w:rFonts w:ascii="Calibri" w:eastAsia="Times New Roman" w:hAnsi="Calibri" w:cs="Times New Roman"/>
                <w:i w:val="0"/>
                <w:color w:val="000000"/>
                <w:sz w:val="16"/>
                <w:szCs w:val="16"/>
              </w:rPr>
            </w:pPr>
            <w:r w:rsidRPr="00390630">
              <w:rPr>
                <w:rFonts w:ascii="Calibri" w:eastAsia="Times New Roman" w:hAnsi="Calibri" w:cs="Times New Roman"/>
                <w:i w:val="0"/>
                <w:color w:val="000000"/>
                <w:sz w:val="16"/>
                <w:szCs w:val="16"/>
              </w:rPr>
              <w:t xml:space="preserve">Only polymer </w:t>
            </w:r>
          </w:p>
        </w:tc>
        <w:tc>
          <w:tcPr>
            <w:tcW w:w="279" w:type="pct"/>
            <w:shd w:val="clear" w:color="auto" w:fill="FFFFFF" w:themeFill="background1"/>
            <w:vAlign w:val="bottom"/>
          </w:tcPr>
          <w:p w14:paraId="7F19E436"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3528</w:t>
            </w:r>
          </w:p>
        </w:tc>
        <w:tc>
          <w:tcPr>
            <w:tcW w:w="279" w:type="pct"/>
            <w:shd w:val="clear" w:color="auto" w:fill="FFFFFF" w:themeFill="background1"/>
            <w:vAlign w:val="bottom"/>
          </w:tcPr>
          <w:p w14:paraId="1F54E17B"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3652</w:t>
            </w:r>
          </w:p>
        </w:tc>
        <w:tc>
          <w:tcPr>
            <w:tcW w:w="279" w:type="pct"/>
            <w:tcBorders>
              <w:left w:val="nil"/>
              <w:right w:val="single" w:sz="4" w:space="0" w:color="auto"/>
            </w:tcBorders>
            <w:shd w:val="clear" w:color="auto" w:fill="FFFFFF" w:themeFill="background1"/>
            <w:noWrap/>
            <w:vAlign w:val="center"/>
            <w:hideMark/>
          </w:tcPr>
          <w:p w14:paraId="165AFAE3"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4000</w:t>
            </w:r>
          </w:p>
        </w:tc>
        <w:tc>
          <w:tcPr>
            <w:tcW w:w="278" w:type="pct"/>
            <w:gridSpan w:val="2"/>
            <w:tcBorders>
              <w:left w:val="single" w:sz="4" w:space="0" w:color="auto"/>
            </w:tcBorders>
            <w:shd w:val="clear" w:color="auto" w:fill="FFFFFF" w:themeFill="background1"/>
            <w:noWrap/>
            <w:vAlign w:val="center"/>
            <w:hideMark/>
          </w:tcPr>
          <w:p w14:paraId="3B5789B7"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3065</w:t>
            </w:r>
          </w:p>
        </w:tc>
        <w:tc>
          <w:tcPr>
            <w:tcW w:w="281" w:type="pct"/>
            <w:tcBorders>
              <w:left w:val="nil"/>
            </w:tcBorders>
            <w:shd w:val="clear" w:color="auto" w:fill="FFFFFF" w:themeFill="background1"/>
            <w:vAlign w:val="center"/>
          </w:tcPr>
          <w:p w14:paraId="284B149D"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2075</w:t>
            </w:r>
          </w:p>
        </w:tc>
        <w:tc>
          <w:tcPr>
            <w:tcW w:w="292" w:type="pct"/>
            <w:tcBorders>
              <w:left w:val="nil"/>
            </w:tcBorders>
            <w:shd w:val="clear" w:color="auto" w:fill="FFFFFF" w:themeFill="background1"/>
            <w:noWrap/>
            <w:vAlign w:val="center"/>
            <w:hideMark/>
          </w:tcPr>
          <w:p w14:paraId="63628A6C"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2537</w:t>
            </w:r>
          </w:p>
        </w:tc>
        <w:tc>
          <w:tcPr>
            <w:tcW w:w="281" w:type="pct"/>
            <w:shd w:val="clear" w:color="auto" w:fill="FFFFFF" w:themeFill="background1"/>
            <w:noWrap/>
            <w:vAlign w:val="center"/>
            <w:hideMark/>
          </w:tcPr>
          <w:p w14:paraId="566544B3"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573</w:t>
            </w:r>
          </w:p>
        </w:tc>
        <w:tc>
          <w:tcPr>
            <w:tcW w:w="281" w:type="pct"/>
            <w:shd w:val="clear" w:color="auto" w:fill="FFFFFF" w:themeFill="background1"/>
            <w:noWrap/>
            <w:vAlign w:val="center"/>
            <w:hideMark/>
          </w:tcPr>
          <w:p w14:paraId="06095D59"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370</w:t>
            </w:r>
          </w:p>
        </w:tc>
        <w:tc>
          <w:tcPr>
            <w:tcW w:w="280" w:type="pct"/>
            <w:shd w:val="clear" w:color="auto" w:fill="FFFFFF" w:themeFill="background1"/>
            <w:noWrap/>
            <w:vAlign w:val="center"/>
            <w:hideMark/>
          </w:tcPr>
          <w:p w14:paraId="304EDC66"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w:t>
            </w:r>
          </w:p>
        </w:tc>
        <w:tc>
          <w:tcPr>
            <w:tcW w:w="284" w:type="pct"/>
            <w:tcBorders>
              <w:right w:val="single" w:sz="4" w:space="0" w:color="auto"/>
            </w:tcBorders>
            <w:shd w:val="clear" w:color="auto" w:fill="FFFFFF" w:themeFill="background1"/>
            <w:noWrap/>
            <w:vAlign w:val="center"/>
            <w:hideMark/>
          </w:tcPr>
          <w:p w14:paraId="5C6A1051"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w:t>
            </w:r>
          </w:p>
        </w:tc>
        <w:tc>
          <w:tcPr>
            <w:tcW w:w="281" w:type="pct"/>
            <w:tcBorders>
              <w:left w:val="nil"/>
            </w:tcBorders>
            <w:shd w:val="clear" w:color="auto" w:fill="FFFFFF" w:themeFill="background1"/>
            <w:vAlign w:val="bottom"/>
          </w:tcPr>
          <w:p w14:paraId="6C00D667" w14:textId="77777777" w:rsidR="006F4A66" w:rsidRPr="006F4A66"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rPr>
            </w:pPr>
            <w:r w:rsidRPr="006F4A66">
              <w:rPr>
                <w:rFonts w:ascii="Calibri" w:hAnsi="Calibri"/>
                <w:sz w:val="16"/>
                <w:szCs w:val="16"/>
              </w:rPr>
              <w:t>475</w:t>
            </w:r>
          </w:p>
        </w:tc>
        <w:tc>
          <w:tcPr>
            <w:tcW w:w="281" w:type="pct"/>
            <w:shd w:val="clear" w:color="auto" w:fill="FFFFFF" w:themeFill="background1"/>
            <w:vAlign w:val="bottom"/>
          </w:tcPr>
          <w:p w14:paraId="772E2B98" w14:textId="77777777" w:rsidR="006F4A66"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168</w:t>
            </w:r>
          </w:p>
        </w:tc>
        <w:tc>
          <w:tcPr>
            <w:tcW w:w="278" w:type="pct"/>
            <w:shd w:val="clear" w:color="auto" w:fill="FFFFFF" w:themeFill="background1"/>
            <w:vAlign w:val="center"/>
          </w:tcPr>
          <w:p w14:paraId="414B61ED" w14:textId="77777777" w:rsidR="006F4A66" w:rsidRPr="00390630" w:rsidRDefault="006F4A66" w:rsidP="00EA70E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1</w:t>
            </w:r>
            <w:r w:rsidR="00EA70EB">
              <w:rPr>
                <w:rFonts w:ascii="Calibri" w:eastAsia="Times New Roman" w:hAnsi="Calibri" w:cs="Times New Roman"/>
                <w:color w:val="000000"/>
                <w:sz w:val="16"/>
                <w:szCs w:val="16"/>
              </w:rPr>
              <w:t>2022</w:t>
            </w:r>
          </w:p>
        </w:tc>
      </w:tr>
      <w:tr w:rsidR="002F2DD1" w:rsidRPr="00F967E4" w14:paraId="28711D9C" w14:textId="77777777" w:rsidTr="00051B4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46" w:type="pct"/>
            <w:tcBorders>
              <w:right w:val="single" w:sz="4" w:space="0" w:color="auto"/>
            </w:tcBorders>
            <w:noWrap/>
            <w:vAlign w:val="center"/>
            <w:hideMark/>
          </w:tcPr>
          <w:p w14:paraId="72BBC219" w14:textId="77777777" w:rsidR="006F4A66" w:rsidRPr="00390630" w:rsidRDefault="006F4A66" w:rsidP="006F4A66">
            <w:pPr>
              <w:jc w:val="center"/>
              <w:rPr>
                <w:rFonts w:ascii="Calibri" w:eastAsia="Times New Roman" w:hAnsi="Calibri" w:cs="Times New Roman"/>
                <w:i w:val="0"/>
                <w:color w:val="000000"/>
                <w:sz w:val="16"/>
                <w:szCs w:val="16"/>
              </w:rPr>
            </w:pPr>
            <w:r w:rsidRPr="00390630">
              <w:rPr>
                <w:rFonts w:ascii="Calibri" w:eastAsia="Times New Roman" w:hAnsi="Calibri" w:cs="Times New Roman"/>
                <w:i w:val="0"/>
                <w:color w:val="000000"/>
                <w:sz w:val="16"/>
                <w:szCs w:val="16"/>
              </w:rPr>
              <w:t xml:space="preserve">Only polymer </w:t>
            </w:r>
          </w:p>
        </w:tc>
        <w:tc>
          <w:tcPr>
            <w:tcW w:w="279" w:type="pct"/>
            <w:shd w:val="clear" w:color="auto" w:fill="FFFFFF" w:themeFill="background1"/>
            <w:vAlign w:val="bottom"/>
          </w:tcPr>
          <w:p w14:paraId="28123970"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929</w:t>
            </w:r>
          </w:p>
        </w:tc>
        <w:tc>
          <w:tcPr>
            <w:tcW w:w="279" w:type="pct"/>
            <w:shd w:val="clear" w:color="auto" w:fill="FFFFFF" w:themeFill="background1"/>
            <w:vAlign w:val="bottom"/>
          </w:tcPr>
          <w:p w14:paraId="5E323702"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913</w:t>
            </w:r>
          </w:p>
        </w:tc>
        <w:tc>
          <w:tcPr>
            <w:tcW w:w="279" w:type="pct"/>
            <w:tcBorders>
              <w:left w:val="nil"/>
              <w:right w:val="single" w:sz="4" w:space="0" w:color="auto"/>
            </w:tcBorders>
            <w:shd w:val="clear" w:color="auto" w:fill="FFFFFF" w:themeFill="background1"/>
            <w:noWrap/>
            <w:vAlign w:val="center"/>
            <w:hideMark/>
          </w:tcPr>
          <w:p w14:paraId="47751FD8"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1</w:t>
            </w:r>
            <w:r w:rsidRPr="00390630">
              <w:rPr>
                <w:rFonts w:ascii="Calibri" w:eastAsia="Times New Roman" w:hAnsi="Calibri" w:cs="Times New Roman"/>
                <w:color w:val="000000"/>
                <w:sz w:val="16"/>
                <w:szCs w:val="16"/>
              </w:rPr>
              <w:t>000</w:t>
            </w:r>
          </w:p>
        </w:tc>
        <w:tc>
          <w:tcPr>
            <w:tcW w:w="278" w:type="pct"/>
            <w:gridSpan w:val="2"/>
            <w:tcBorders>
              <w:left w:val="single" w:sz="4" w:space="0" w:color="auto"/>
            </w:tcBorders>
            <w:shd w:val="clear" w:color="auto" w:fill="FFFFFF" w:themeFill="background1"/>
            <w:noWrap/>
            <w:vAlign w:val="center"/>
            <w:hideMark/>
          </w:tcPr>
          <w:p w14:paraId="73536C52"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3065</w:t>
            </w:r>
          </w:p>
        </w:tc>
        <w:tc>
          <w:tcPr>
            <w:tcW w:w="281" w:type="pct"/>
            <w:tcBorders>
              <w:left w:val="nil"/>
            </w:tcBorders>
            <w:shd w:val="clear" w:color="auto" w:fill="FFFFFF" w:themeFill="background1"/>
            <w:vAlign w:val="center"/>
          </w:tcPr>
          <w:p w14:paraId="626F713C"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2229</w:t>
            </w:r>
          </w:p>
        </w:tc>
        <w:tc>
          <w:tcPr>
            <w:tcW w:w="292" w:type="pct"/>
            <w:tcBorders>
              <w:left w:val="nil"/>
            </w:tcBorders>
            <w:shd w:val="clear" w:color="auto" w:fill="FFFFFF" w:themeFill="background1"/>
            <w:noWrap/>
            <w:vAlign w:val="center"/>
            <w:hideMark/>
          </w:tcPr>
          <w:p w14:paraId="6857F6EB"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2641</w:t>
            </w:r>
          </w:p>
        </w:tc>
        <w:tc>
          <w:tcPr>
            <w:tcW w:w="281" w:type="pct"/>
            <w:shd w:val="clear" w:color="auto" w:fill="FFFFFF" w:themeFill="background1"/>
            <w:noWrap/>
            <w:vAlign w:val="center"/>
            <w:hideMark/>
          </w:tcPr>
          <w:p w14:paraId="11A87356"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363</w:t>
            </w:r>
          </w:p>
        </w:tc>
        <w:tc>
          <w:tcPr>
            <w:tcW w:w="281" w:type="pct"/>
            <w:shd w:val="clear" w:color="auto" w:fill="FFFFFF" w:themeFill="background1"/>
            <w:noWrap/>
            <w:vAlign w:val="center"/>
            <w:hideMark/>
          </w:tcPr>
          <w:p w14:paraId="065D552E"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224</w:t>
            </w:r>
          </w:p>
        </w:tc>
        <w:tc>
          <w:tcPr>
            <w:tcW w:w="280" w:type="pct"/>
            <w:shd w:val="clear" w:color="auto" w:fill="FFFFFF" w:themeFill="background1"/>
            <w:noWrap/>
            <w:vAlign w:val="center"/>
            <w:hideMark/>
          </w:tcPr>
          <w:p w14:paraId="45997C42"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w:t>
            </w:r>
          </w:p>
        </w:tc>
        <w:tc>
          <w:tcPr>
            <w:tcW w:w="284" w:type="pct"/>
            <w:tcBorders>
              <w:right w:val="single" w:sz="4" w:space="0" w:color="auto"/>
            </w:tcBorders>
            <w:shd w:val="clear" w:color="auto" w:fill="FFFFFF" w:themeFill="background1"/>
            <w:noWrap/>
            <w:vAlign w:val="center"/>
            <w:hideMark/>
          </w:tcPr>
          <w:p w14:paraId="2C40D2CF"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w:t>
            </w:r>
          </w:p>
        </w:tc>
        <w:tc>
          <w:tcPr>
            <w:tcW w:w="281" w:type="pct"/>
            <w:tcBorders>
              <w:left w:val="nil"/>
            </w:tcBorders>
            <w:shd w:val="clear" w:color="auto" w:fill="FFFFFF" w:themeFill="background1"/>
            <w:vAlign w:val="bottom"/>
          </w:tcPr>
          <w:p w14:paraId="4DE41914" w14:textId="77777777" w:rsidR="006F4A66" w:rsidRPr="006F4A66"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rPr>
            </w:pPr>
            <w:r w:rsidRPr="006F4A66">
              <w:rPr>
                <w:rFonts w:ascii="Calibri" w:hAnsi="Calibri"/>
                <w:sz w:val="16"/>
                <w:szCs w:val="16"/>
              </w:rPr>
              <w:t>207</w:t>
            </w:r>
          </w:p>
        </w:tc>
        <w:tc>
          <w:tcPr>
            <w:tcW w:w="281" w:type="pct"/>
            <w:shd w:val="clear" w:color="auto" w:fill="FFFFFF" w:themeFill="background1"/>
            <w:vAlign w:val="bottom"/>
          </w:tcPr>
          <w:p w14:paraId="42A2F1DA" w14:textId="77777777" w:rsidR="006F4A66"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207</w:t>
            </w:r>
          </w:p>
        </w:tc>
        <w:tc>
          <w:tcPr>
            <w:tcW w:w="278" w:type="pct"/>
            <w:shd w:val="clear" w:color="auto" w:fill="FFFFFF" w:themeFill="background1"/>
            <w:vAlign w:val="center"/>
          </w:tcPr>
          <w:p w14:paraId="00250D05" w14:textId="77777777" w:rsidR="006F4A66" w:rsidRPr="00390630" w:rsidRDefault="00EA70EB"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6899</w:t>
            </w:r>
          </w:p>
        </w:tc>
      </w:tr>
      <w:tr w:rsidR="002F2DD1" w:rsidRPr="00C3484F" w14:paraId="15287DDC" w14:textId="77777777" w:rsidTr="00051B4A">
        <w:trPr>
          <w:trHeight w:val="20"/>
        </w:trPr>
        <w:tc>
          <w:tcPr>
            <w:cnfStyle w:val="001000000000" w:firstRow="0" w:lastRow="0" w:firstColumn="1" w:lastColumn="0" w:oddVBand="0" w:evenVBand="0" w:oddHBand="0" w:evenHBand="0" w:firstRowFirstColumn="0" w:firstRowLastColumn="0" w:lastRowFirstColumn="0" w:lastRowLastColumn="0"/>
            <w:tcW w:w="1346" w:type="pct"/>
            <w:tcBorders>
              <w:right w:val="single" w:sz="4" w:space="0" w:color="auto"/>
            </w:tcBorders>
            <w:noWrap/>
            <w:vAlign w:val="center"/>
            <w:hideMark/>
          </w:tcPr>
          <w:p w14:paraId="1689A445" w14:textId="77777777" w:rsidR="006F4A66" w:rsidRPr="00C3484F" w:rsidRDefault="006F4A66" w:rsidP="006F4A66">
            <w:pPr>
              <w:jc w:val="center"/>
              <w:rPr>
                <w:rFonts w:ascii="Calibri" w:eastAsia="Times New Roman" w:hAnsi="Calibri" w:cs="Times New Roman"/>
                <w:i w:val="0"/>
                <w:color w:val="000000"/>
                <w:sz w:val="16"/>
                <w:szCs w:val="16"/>
                <w:lang w:val="nb-NO"/>
              </w:rPr>
            </w:pPr>
            <w:r w:rsidRPr="00390630">
              <w:rPr>
                <w:rFonts w:ascii="Calibri" w:eastAsia="Times New Roman" w:hAnsi="Calibri" w:cs="Times New Roman"/>
                <w:i w:val="0"/>
                <w:color w:val="000000"/>
                <w:sz w:val="16"/>
                <w:szCs w:val="16"/>
              </w:rPr>
              <w:t>Only polymer</w:t>
            </w:r>
          </w:p>
        </w:tc>
        <w:tc>
          <w:tcPr>
            <w:tcW w:w="279" w:type="pct"/>
            <w:shd w:val="clear" w:color="auto" w:fill="FFFFFF" w:themeFill="background1"/>
            <w:vAlign w:val="bottom"/>
          </w:tcPr>
          <w:p w14:paraId="396FAE94" w14:textId="77777777" w:rsidR="006F4A66" w:rsidRPr="000C121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364</w:t>
            </w:r>
          </w:p>
        </w:tc>
        <w:tc>
          <w:tcPr>
            <w:tcW w:w="279" w:type="pct"/>
            <w:shd w:val="clear" w:color="auto" w:fill="FFFFFF" w:themeFill="background1"/>
            <w:vAlign w:val="bottom"/>
          </w:tcPr>
          <w:p w14:paraId="0C89307F" w14:textId="77777777" w:rsidR="006F4A66" w:rsidRPr="000C121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365</w:t>
            </w:r>
          </w:p>
        </w:tc>
        <w:tc>
          <w:tcPr>
            <w:tcW w:w="279" w:type="pct"/>
            <w:tcBorders>
              <w:left w:val="nil"/>
              <w:right w:val="single" w:sz="4" w:space="0" w:color="auto"/>
            </w:tcBorders>
            <w:shd w:val="clear" w:color="auto" w:fill="FFFFFF" w:themeFill="background1"/>
            <w:noWrap/>
            <w:vAlign w:val="center"/>
            <w:hideMark/>
          </w:tcPr>
          <w:p w14:paraId="06162B9E" w14:textId="77777777" w:rsidR="006F4A66" w:rsidRPr="000C121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0C1210">
              <w:rPr>
                <w:rFonts w:ascii="Calibri" w:eastAsia="Times New Roman" w:hAnsi="Calibri" w:cs="Times New Roman"/>
                <w:color w:val="000000"/>
                <w:sz w:val="16"/>
                <w:szCs w:val="16"/>
              </w:rPr>
              <w:t>400</w:t>
            </w:r>
          </w:p>
        </w:tc>
        <w:tc>
          <w:tcPr>
            <w:tcW w:w="278" w:type="pct"/>
            <w:gridSpan w:val="2"/>
            <w:tcBorders>
              <w:left w:val="single" w:sz="4" w:space="0" w:color="auto"/>
            </w:tcBorders>
            <w:shd w:val="clear" w:color="auto" w:fill="FFFFFF" w:themeFill="background1"/>
            <w:noWrap/>
            <w:vAlign w:val="center"/>
            <w:hideMark/>
          </w:tcPr>
          <w:p w14:paraId="1B93F7B6" w14:textId="77777777" w:rsidR="006F4A66" w:rsidRPr="00C3484F"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lang w:val="nb-NO"/>
              </w:rPr>
            </w:pPr>
            <w:r w:rsidRPr="00C3484F">
              <w:rPr>
                <w:rFonts w:ascii="Calibri" w:eastAsia="Times New Roman" w:hAnsi="Calibri" w:cs="Times New Roman"/>
                <w:color w:val="000000"/>
                <w:sz w:val="16"/>
                <w:szCs w:val="16"/>
                <w:lang w:val="nb-NO"/>
              </w:rPr>
              <w:t>3065</w:t>
            </w:r>
          </w:p>
        </w:tc>
        <w:tc>
          <w:tcPr>
            <w:tcW w:w="281" w:type="pct"/>
            <w:tcBorders>
              <w:left w:val="nil"/>
            </w:tcBorders>
            <w:shd w:val="clear" w:color="auto" w:fill="FFFFFF" w:themeFill="background1"/>
            <w:vAlign w:val="center"/>
          </w:tcPr>
          <w:p w14:paraId="1692B425" w14:textId="77777777" w:rsidR="006F4A66" w:rsidRPr="00C3484F"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lang w:val="nb-NO"/>
              </w:rPr>
            </w:pPr>
            <w:r w:rsidRPr="00C3484F">
              <w:rPr>
                <w:rFonts w:ascii="Calibri" w:eastAsia="Times New Roman" w:hAnsi="Calibri" w:cs="Times New Roman"/>
                <w:color w:val="000000"/>
                <w:sz w:val="16"/>
                <w:szCs w:val="16"/>
                <w:lang w:val="nb-NO"/>
              </w:rPr>
              <w:t>2290</w:t>
            </w:r>
          </w:p>
        </w:tc>
        <w:tc>
          <w:tcPr>
            <w:tcW w:w="292" w:type="pct"/>
            <w:tcBorders>
              <w:left w:val="nil"/>
            </w:tcBorders>
            <w:shd w:val="clear" w:color="auto" w:fill="FFFFFF" w:themeFill="background1"/>
            <w:noWrap/>
            <w:vAlign w:val="center"/>
            <w:hideMark/>
          </w:tcPr>
          <w:p w14:paraId="1515BDAB" w14:textId="77777777" w:rsidR="006F4A66" w:rsidRPr="00C3484F"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lang w:val="nb-NO"/>
              </w:rPr>
            </w:pPr>
            <w:r w:rsidRPr="00C3484F">
              <w:rPr>
                <w:rFonts w:ascii="Calibri" w:eastAsia="Times New Roman" w:hAnsi="Calibri" w:cs="Times New Roman"/>
                <w:color w:val="000000"/>
                <w:sz w:val="16"/>
                <w:szCs w:val="16"/>
                <w:lang w:val="nb-NO"/>
              </w:rPr>
              <w:t>2518</w:t>
            </w:r>
          </w:p>
        </w:tc>
        <w:tc>
          <w:tcPr>
            <w:tcW w:w="281" w:type="pct"/>
            <w:shd w:val="clear" w:color="auto" w:fill="FFFFFF" w:themeFill="background1"/>
            <w:noWrap/>
            <w:vAlign w:val="center"/>
            <w:hideMark/>
          </w:tcPr>
          <w:p w14:paraId="7E1A14DF" w14:textId="77777777" w:rsidR="006F4A66" w:rsidRPr="00C3484F"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lang w:val="nb-NO"/>
              </w:rPr>
            </w:pPr>
            <w:r w:rsidRPr="00C3484F">
              <w:rPr>
                <w:rFonts w:ascii="Calibri" w:eastAsia="Times New Roman" w:hAnsi="Calibri" w:cs="Times New Roman"/>
                <w:color w:val="000000"/>
                <w:sz w:val="16"/>
                <w:szCs w:val="16"/>
                <w:lang w:val="nb-NO"/>
              </w:rPr>
              <w:t>312</w:t>
            </w:r>
          </w:p>
        </w:tc>
        <w:tc>
          <w:tcPr>
            <w:tcW w:w="281" w:type="pct"/>
            <w:shd w:val="clear" w:color="auto" w:fill="FFFFFF" w:themeFill="background1"/>
            <w:noWrap/>
            <w:vAlign w:val="center"/>
            <w:hideMark/>
          </w:tcPr>
          <w:p w14:paraId="499FA15A" w14:textId="77777777" w:rsidR="006F4A66" w:rsidRPr="00C3484F"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lang w:val="nb-NO"/>
              </w:rPr>
            </w:pPr>
            <w:r w:rsidRPr="00C3484F">
              <w:rPr>
                <w:rFonts w:ascii="Calibri" w:eastAsia="Times New Roman" w:hAnsi="Calibri" w:cs="Times New Roman"/>
                <w:color w:val="000000"/>
                <w:sz w:val="16"/>
                <w:szCs w:val="16"/>
                <w:lang w:val="nb-NO"/>
              </w:rPr>
              <w:t>178</w:t>
            </w:r>
          </w:p>
        </w:tc>
        <w:tc>
          <w:tcPr>
            <w:tcW w:w="280" w:type="pct"/>
            <w:shd w:val="clear" w:color="auto" w:fill="FFFFFF" w:themeFill="background1"/>
            <w:noWrap/>
            <w:vAlign w:val="center"/>
            <w:hideMark/>
          </w:tcPr>
          <w:p w14:paraId="0BFDDABB" w14:textId="77777777" w:rsidR="006F4A66" w:rsidRPr="00C3484F"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lang w:val="nb-NO"/>
              </w:rPr>
            </w:pPr>
            <w:r w:rsidRPr="00C3484F">
              <w:rPr>
                <w:rFonts w:ascii="Calibri" w:eastAsia="Times New Roman" w:hAnsi="Calibri" w:cs="Times New Roman"/>
                <w:color w:val="000000"/>
                <w:sz w:val="16"/>
                <w:szCs w:val="16"/>
                <w:lang w:val="nb-NO"/>
              </w:rPr>
              <w:t>-</w:t>
            </w:r>
          </w:p>
        </w:tc>
        <w:tc>
          <w:tcPr>
            <w:tcW w:w="284" w:type="pct"/>
            <w:tcBorders>
              <w:right w:val="single" w:sz="4" w:space="0" w:color="auto"/>
            </w:tcBorders>
            <w:shd w:val="clear" w:color="auto" w:fill="FFFFFF" w:themeFill="background1"/>
            <w:noWrap/>
            <w:vAlign w:val="center"/>
            <w:hideMark/>
          </w:tcPr>
          <w:p w14:paraId="24BCF407" w14:textId="77777777" w:rsidR="006F4A66" w:rsidRPr="00C3484F"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lang w:val="nb-NO"/>
              </w:rPr>
            </w:pPr>
            <w:r w:rsidRPr="00C3484F">
              <w:rPr>
                <w:rFonts w:ascii="Calibri" w:eastAsia="Times New Roman" w:hAnsi="Calibri" w:cs="Times New Roman"/>
                <w:color w:val="000000"/>
                <w:sz w:val="16"/>
                <w:szCs w:val="16"/>
                <w:lang w:val="nb-NO"/>
              </w:rPr>
              <w:t>-</w:t>
            </w:r>
          </w:p>
        </w:tc>
        <w:tc>
          <w:tcPr>
            <w:tcW w:w="281" w:type="pct"/>
            <w:tcBorders>
              <w:left w:val="nil"/>
            </w:tcBorders>
            <w:shd w:val="clear" w:color="auto" w:fill="FFFFFF" w:themeFill="background1"/>
            <w:vAlign w:val="bottom"/>
          </w:tcPr>
          <w:p w14:paraId="7FEA7DF1" w14:textId="77777777" w:rsidR="006F4A66" w:rsidRPr="006F4A66"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lang w:val="nb-NO"/>
              </w:rPr>
            </w:pPr>
            <w:r w:rsidRPr="006F4A66">
              <w:rPr>
                <w:rFonts w:ascii="Calibri" w:hAnsi="Calibri"/>
                <w:sz w:val="16"/>
                <w:szCs w:val="16"/>
              </w:rPr>
              <w:t>106</w:t>
            </w:r>
          </w:p>
        </w:tc>
        <w:tc>
          <w:tcPr>
            <w:tcW w:w="281" w:type="pct"/>
            <w:shd w:val="clear" w:color="auto" w:fill="FFFFFF" w:themeFill="background1"/>
            <w:vAlign w:val="bottom"/>
          </w:tcPr>
          <w:p w14:paraId="61EE78BD" w14:textId="77777777" w:rsidR="006F4A66"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lang w:val="nb-NO"/>
              </w:rPr>
            </w:pPr>
            <w:r>
              <w:rPr>
                <w:rFonts w:ascii="Calibri" w:hAnsi="Calibri"/>
                <w:color w:val="000000"/>
                <w:sz w:val="16"/>
                <w:szCs w:val="16"/>
              </w:rPr>
              <w:t>210</w:t>
            </w:r>
          </w:p>
        </w:tc>
        <w:tc>
          <w:tcPr>
            <w:tcW w:w="278" w:type="pct"/>
            <w:shd w:val="clear" w:color="auto" w:fill="FFFFFF" w:themeFill="background1"/>
            <w:vAlign w:val="center"/>
          </w:tcPr>
          <w:p w14:paraId="149AE3F9" w14:textId="77777777" w:rsidR="006F4A66" w:rsidRPr="00C3484F" w:rsidRDefault="006F4A66" w:rsidP="00EA70E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lang w:val="nb-NO"/>
              </w:rPr>
            </w:pPr>
            <w:r>
              <w:rPr>
                <w:rFonts w:ascii="Calibri" w:eastAsia="Times New Roman" w:hAnsi="Calibri" w:cs="Times New Roman"/>
                <w:color w:val="000000"/>
                <w:sz w:val="16"/>
                <w:szCs w:val="16"/>
                <w:lang w:val="nb-NO"/>
              </w:rPr>
              <w:t>5</w:t>
            </w:r>
            <w:r w:rsidR="00EA70EB">
              <w:rPr>
                <w:rFonts w:ascii="Calibri" w:eastAsia="Times New Roman" w:hAnsi="Calibri" w:cs="Times New Roman"/>
                <w:color w:val="000000"/>
                <w:sz w:val="16"/>
                <w:szCs w:val="16"/>
                <w:lang w:val="nb-NO"/>
              </w:rPr>
              <w:t>408</w:t>
            </w:r>
          </w:p>
        </w:tc>
      </w:tr>
      <w:tr w:rsidR="002F2DD1" w:rsidRPr="00C3484F" w14:paraId="38E2DA21" w14:textId="77777777" w:rsidTr="00051B4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46" w:type="pct"/>
            <w:tcBorders>
              <w:right w:val="single" w:sz="4" w:space="0" w:color="auto"/>
            </w:tcBorders>
            <w:noWrap/>
            <w:vAlign w:val="center"/>
            <w:hideMark/>
          </w:tcPr>
          <w:p w14:paraId="4D710F74" w14:textId="77777777" w:rsidR="006F4A66" w:rsidRPr="00C3484F" w:rsidRDefault="006F4A66" w:rsidP="006F4A66">
            <w:pPr>
              <w:jc w:val="center"/>
              <w:rPr>
                <w:rFonts w:ascii="Calibri" w:eastAsia="Times New Roman" w:hAnsi="Calibri" w:cs="Times New Roman"/>
                <w:i w:val="0"/>
                <w:color w:val="000000"/>
                <w:sz w:val="16"/>
                <w:szCs w:val="16"/>
                <w:lang w:val="nb-NO"/>
              </w:rPr>
            </w:pPr>
            <w:r w:rsidRPr="00390630">
              <w:rPr>
                <w:rFonts w:ascii="Calibri" w:eastAsia="Times New Roman" w:hAnsi="Calibri" w:cs="Times New Roman"/>
                <w:i w:val="0"/>
                <w:color w:val="000000"/>
                <w:sz w:val="16"/>
                <w:szCs w:val="16"/>
              </w:rPr>
              <w:t xml:space="preserve">Only polymer </w:t>
            </w:r>
          </w:p>
        </w:tc>
        <w:tc>
          <w:tcPr>
            <w:tcW w:w="279" w:type="pct"/>
            <w:shd w:val="clear" w:color="auto" w:fill="FFFFFF" w:themeFill="background1"/>
            <w:vAlign w:val="bottom"/>
          </w:tcPr>
          <w:p w14:paraId="056AA744" w14:textId="77777777" w:rsidR="006F4A66" w:rsidRPr="000C121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89.1</w:t>
            </w:r>
          </w:p>
        </w:tc>
        <w:tc>
          <w:tcPr>
            <w:tcW w:w="279" w:type="pct"/>
            <w:shd w:val="clear" w:color="auto" w:fill="FFFFFF" w:themeFill="background1"/>
            <w:vAlign w:val="bottom"/>
          </w:tcPr>
          <w:p w14:paraId="679F922D" w14:textId="77777777" w:rsidR="006F4A66" w:rsidRPr="000C121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91.3</w:t>
            </w:r>
          </w:p>
        </w:tc>
        <w:tc>
          <w:tcPr>
            <w:tcW w:w="279" w:type="pct"/>
            <w:tcBorders>
              <w:left w:val="nil"/>
              <w:right w:val="single" w:sz="4" w:space="0" w:color="auto"/>
            </w:tcBorders>
            <w:shd w:val="clear" w:color="auto" w:fill="FFFFFF" w:themeFill="background1"/>
            <w:noWrap/>
            <w:vAlign w:val="center"/>
            <w:hideMark/>
          </w:tcPr>
          <w:p w14:paraId="6FB7A435" w14:textId="77777777" w:rsidR="006F4A66" w:rsidRPr="000C121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0C1210">
              <w:rPr>
                <w:rFonts w:ascii="Calibri" w:eastAsia="Times New Roman" w:hAnsi="Calibri" w:cs="Times New Roman"/>
                <w:color w:val="000000"/>
                <w:sz w:val="16"/>
                <w:szCs w:val="16"/>
              </w:rPr>
              <w:t>100</w:t>
            </w:r>
          </w:p>
        </w:tc>
        <w:tc>
          <w:tcPr>
            <w:tcW w:w="278" w:type="pct"/>
            <w:gridSpan w:val="2"/>
            <w:tcBorders>
              <w:left w:val="single" w:sz="4" w:space="0" w:color="auto"/>
            </w:tcBorders>
            <w:shd w:val="clear" w:color="auto" w:fill="FFFFFF" w:themeFill="background1"/>
            <w:noWrap/>
            <w:vAlign w:val="center"/>
            <w:hideMark/>
          </w:tcPr>
          <w:p w14:paraId="7323799D" w14:textId="77777777" w:rsidR="006F4A66" w:rsidRPr="00C3484F"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lang w:val="nb-NO"/>
              </w:rPr>
            </w:pPr>
            <w:r w:rsidRPr="00C3484F">
              <w:rPr>
                <w:rFonts w:ascii="Calibri" w:eastAsia="Times New Roman" w:hAnsi="Calibri" w:cs="Times New Roman"/>
                <w:color w:val="000000"/>
                <w:sz w:val="16"/>
                <w:szCs w:val="16"/>
                <w:lang w:val="nb-NO"/>
              </w:rPr>
              <w:t>3065</w:t>
            </w:r>
          </w:p>
        </w:tc>
        <w:tc>
          <w:tcPr>
            <w:tcW w:w="281" w:type="pct"/>
            <w:tcBorders>
              <w:left w:val="nil"/>
            </w:tcBorders>
            <w:shd w:val="clear" w:color="auto" w:fill="FFFFFF" w:themeFill="background1"/>
            <w:vAlign w:val="center"/>
          </w:tcPr>
          <w:p w14:paraId="32FD7FAF" w14:textId="77777777" w:rsidR="006F4A66" w:rsidRPr="00C3484F"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lang w:val="nb-NO"/>
              </w:rPr>
            </w:pPr>
            <w:r w:rsidRPr="00C3484F">
              <w:rPr>
                <w:rFonts w:ascii="Calibri" w:eastAsia="Times New Roman" w:hAnsi="Calibri" w:cs="Times New Roman"/>
                <w:color w:val="000000"/>
                <w:sz w:val="16"/>
                <w:szCs w:val="16"/>
                <w:lang w:val="nb-NO"/>
              </w:rPr>
              <w:t>2139</w:t>
            </w:r>
          </w:p>
        </w:tc>
        <w:tc>
          <w:tcPr>
            <w:tcW w:w="292" w:type="pct"/>
            <w:tcBorders>
              <w:left w:val="nil"/>
            </w:tcBorders>
            <w:shd w:val="clear" w:color="auto" w:fill="FFFFFF" w:themeFill="background1"/>
            <w:noWrap/>
            <w:vAlign w:val="center"/>
            <w:hideMark/>
          </w:tcPr>
          <w:p w14:paraId="42183BF5" w14:textId="77777777" w:rsidR="006F4A66" w:rsidRPr="00C3484F"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lang w:val="nb-NO"/>
              </w:rPr>
            </w:pPr>
            <w:r w:rsidRPr="00C3484F">
              <w:rPr>
                <w:rFonts w:ascii="Calibri" w:eastAsia="Times New Roman" w:hAnsi="Calibri" w:cs="Times New Roman"/>
                <w:color w:val="000000"/>
                <w:sz w:val="16"/>
                <w:szCs w:val="16"/>
                <w:lang w:val="nb-NO"/>
              </w:rPr>
              <w:t>2306</w:t>
            </w:r>
          </w:p>
        </w:tc>
        <w:tc>
          <w:tcPr>
            <w:tcW w:w="281" w:type="pct"/>
            <w:shd w:val="clear" w:color="auto" w:fill="FFFFFF" w:themeFill="background1"/>
            <w:noWrap/>
            <w:vAlign w:val="center"/>
            <w:hideMark/>
          </w:tcPr>
          <w:p w14:paraId="36C1089C" w14:textId="77777777" w:rsidR="006F4A66" w:rsidRPr="00C3484F"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lang w:val="nb-NO"/>
              </w:rPr>
            </w:pPr>
            <w:r w:rsidRPr="00C3484F">
              <w:rPr>
                <w:rFonts w:ascii="Calibri" w:eastAsia="Times New Roman" w:hAnsi="Calibri" w:cs="Times New Roman"/>
                <w:color w:val="000000"/>
                <w:sz w:val="16"/>
                <w:szCs w:val="16"/>
                <w:lang w:val="nb-NO"/>
              </w:rPr>
              <w:t>221</w:t>
            </w:r>
          </w:p>
        </w:tc>
        <w:tc>
          <w:tcPr>
            <w:tcW w:w="281" w:type="pct"/>
            <w:shd w:val="clear" w:color="auto" w:fill="FFFFFF" w:themeFill="background1"/>
            <w:noWrap/>
            <w:vAlign w:val="center"/>
            <w:hideMark/>
          </w:tcPr>
          <w:p w14:paraId="26742403" w14:textId="77777777" w:rsidR="006F4A66" w:rsidRPr="00C3484F"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lang w:val="nb-NO"/>
              </w:rPr>
            </w:pPr>
            <w:r w:rsidRPr="00C3484F">
              <w:rPr>
                <w:rFonts w:ascii="Calibri" w:eastAsia="Times New Roman" w:hAnsi="Calibri" w:cs="Times New Roman"/>
                <w:color w:val="000000"/>
                <w:sz w:val="16"/>
                <w:szCs w:val="16"/>
                <w:lang w:val="nb-NO"/>
              </w:rPr>
              <w:t>133</w:t>
            </w:r>
          </w:p>
        </w:tc>
        <w:tc>
          <w:tcPr>
            <w:tcW w:w="280" w:type="pct"/>
            <w:shd w:val="clear" w:color="auto" w:fill="FFFFFF" w:themeFill="background1"/>
            <w:noWrap/>
            <w:vAlign w:val="center"/>
            <w:hideMark/>
          </w:tcPr>
          <w:p w14:paraId="50964AAD" w14:textId="77777777" w:rsidR="006F4A66" w:rsidRPr="00C3484F"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lang w:val="nb-NO"/>
              </w:rPr>
            </w:pPr>
            <w:r w:rsidRPr="00C3484F">
              <w:rPr>
                <w:rFonts w:ascii="Calibri" w:eastAsia="Times New Roman" w:hAnsi="Calibri" w:cs="Times New Roman"/>
                <w:color w:val="000000"/>
                <w:sz w:val="16"/>
                <w:szCs w:val="16"/>
                <w:lang w:val="nb-NO"/>
              </w:rPr>
              <w:t>-</w:t>
            </w:r>
          </w:p>
        </w:tc>
        <w:tc>
          <w:tcPr>
            <w:tcW w:w="284" w:type="pct"/>
            <w:tcBorders>
              <w:right w:val="single" w:sz="4" w:space="0" w:color="auto"/>
            </w:tcBorders>
            <w:shd w:val="clear" w:color="auto" w:fill="FFFFFF" w:themeFill="background1"/>
            <w:noWrap/>
            <w:vAlign w:val="center"/>
            <w:hideMark/>
          </w:tcPr>
          <w:p w14:paraId="30BBA28B" w14:textId="77777777" w:rsidR="006F4A66" w:rsidRPr="00C3484F"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lang w:val="nb-NO"/>
              </w:rPr>
            </w:pPr>
            <w:r w:rsidRPr="00C3484F">
              <w:rPr>
                <w:rFonts w:ascii="Calibri" w:eastAsia="Times New Roman" w:hAnsi="Calibri" w:cs="Times New Roman"/>
                <w:color w:val="000000"/>
                <w:sz w:val="16"/>
                <w:szCs w:val="16"/>
                <w:lang w:val="nb-NO"/>
              </w:rPr>
              <w:t>-</w:t>
            </w:r>
          </w:p>
        </w:tc>
        <w:tc>
          <w:tcPr>
            <w:tcW w:w="281" w:type="pct"/>
            <w:tcBorders>
              <w:left w:val="nil"/>
            </w:tcBorders>
            <w:shd w:val="clear" w:color="auto" w:fill="FFFFFF" w:themeFill="background1"/>
            <w:vAlign w:val="bottom"/>
          </w:tcPr>
          <w:p w14:paraId="29578437" w14:textId="77777777" w:rsidR="006F4A66" w:rsidRPr="006F4A66"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lang w:val="nb-NO"/>
              </w:rPr>
            </w:pPr>
            <w:r w:rsidRPr="006F4A66">
              <w:rPr>
                <w:rFonts w:ascii="Calibri" w:hAnsi="Calibri"/>
                <w:sz w:val="16"/>
                <w:szCs w:val="16"/>
              </w:rPr>
              <w:t>36</w:t>
            </w:r>
          </w:p>
        </w:tc>
        <w:tc>
          <w:tcPr>
            <w:tcW w:w="281" w:type="pct"/>
            <w:shd w:val="clear" w:color="auto" w:fill="FFFFFF" w:themeFill="background1"/>
            <w:vAlign w:val="bottom"/>
          </w:tcPr>
          <w:p w14:paraId="1D780408" w14:textId="77777777" w:rsidR="006F4A66"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lang w:val="nb-NO"/>
              </w:rPr>
            </w:pPr>
            <w:r>
              <w:rPr>
                <w:rFonts w:ascii="Calibri" w:hAnsi="Calibri"/>
                <w:color w:val="000000"/>
                <w:sz w:val="16"/>
                <w:szCs w:val="16"/>
              </w:rPr>
              <w:t>203</w:t>
            </w:r>
          </w:p>
        </w:tc>
        <w:tc>
          <w:tcPr>
            <w:tcW w:w="278" w:type="pct"/>
            <w:shd w:val="clear" w:color="auto" w:fill="FFFFFF" w:themeFill="background1"/>
            <w:vAlign w:val="center"/>
          </w:tcPr>
          <w:p w14:paraId="203F566A" w14:textId="77777777" w:rsidR="00EA70EB" w:rsidRPr="00C3484F" w:rsidRDefault="00EA70EB" w:rsidP="00EA70E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lang w:val="nb-NO"/>
              </w:rPr>
            </w:pPr>
            <w:r>
              <w:rPr>
                <w:rFonts w:ascii="Calibri" w:eastAsia="Times New Roman" w:hAnsi="Calibri" w:cs="Times New Roman"/>
                <w:color w:val="000000"/>
                <w:sz w:val="16"/>
                <w:szCs w:val="16"/>
                <w:lang w:val="nb-NO"/>
              </w:rPr>
              <w:t>3956</w:t>
            </w:r>
          </w:p>
        </w:tc>
      </w:tr>
      <w:tr w:rsidR="002F2DD1" w:rsidRPr="00F967E4" w14:paraId="6ED5C167" w14:textId="77777777" w:rsidTr="00051B4A">
        <w:trPr>
          <w:trHeight w:val="20"/>
        </w:trPr>
        <w:tc>
          <w:tcPr>
            <w:cnfStyle w:val="001000000000" w:firstRow="0" w:lastRow="0" w:firstColumn="1" w:lastColumn="0" w:oddVBand="0" w:evenVBand="0" w:oddHBand="0" w:evenHBand="0" w:firstRowFirstColumn="0" w:firstRowLastColumn="0" w:lastRowFirstColumn="0" w:lastRowLastColumn="0"/>
            <w:tcW w:w="1346" w:type="pct"/>
            <w:tcBorders>
              <w:right w:val="single" w:sz="4" w:space="0" w:color="auto"/>
            </w:tcBorders>
            <w:noWrap/>
            <w:vAlign w:val="center"/>
            <w:hideMark/>
          </w:tcPr>
          <w:p w14:paraId="71D6F19C" w14:textId="77777777" w:rsidR="006F4A66" w:rsidRPr="00C3484F" w:rsidRDefault="006F4A66" w:rsidP="006F4A66">
            <w:pPr>
              <w:jc w:val="center"/>
              <w:rPr>
                <w:rFonts w:ascii="Calibri" w:eastAsia="Times New Roman" w:hAnsi="Calibri" w:cs="Times New Roman"/>
                <w:i w:val="0"/>
                <w:color w:val="000000"/>
                <w:sz w:val="16"/>
                <w:szCs w:val="16"/>
                <w:lang w:val="nb-NO"/>
              </w:rPr>
            </w:pPr>
            <w:r w:rsidRPr="00390630">
              <w:rPr>
                <w:rFonts w:ascii="Calibri" w:eastAsia="Times New Roman" w:hAnsi="Calibri" w:cs="Times New Roman"/>
                <w:i w:val="0"/>
                <w:color w:val="000000"/>
                <w:sz w:val="16"/>
                <w:szCs w:val="16"/>
              </w:rPr>
              <w:t>Only polymer</w:t>
            </w:r>
          </w:p>
        </w:tc>
        <w:tc>
          <w:tcPr>
            <w:tcW w:w="279" w:type="pct"/>
            <w:shd w:val="clear" w:color="auto" w:fill="FFFFFF" w:themeFill="background1"/>
            <w:vAlign w:val="bottom"/>
          </w:tcPr>
          <w:p w14:paraId="5DFFF4C4" w14:textId="77777777" w:rsidR="006F4A66" w:rsidRPr="000C121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34.1</w:t>
            </w:r>
          </w:p>
        </w:tc>
        <w:tc>
          <w:tcPr>
            <w:tcW w:w="279" w:type="pct"/>
            <w:shd w:val="clear" w:color="auto" w:fill="FFFFFF" w:themeFill="background1"/>
            <w:vAlign w:val="bottom"/>
          </w:tcPr>
          <w:p w14:paraId="3F5DF039" w14:textId="77777777" w:rsidR="006F4A66" w:rsidRPr="000C121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36.5</w:t>
            </w:r>
          </w:p>
        </w:tc>
        <w:tc>
          <w:tcPr>
            <w:tcW w:w="279" w:type="pct"/>
            <w:tcBorders>
              <w:left w:val="nil"/>
              <w:right w:val="single" w:sz="4" w:space="0" w:color="auto"/>
            </w:tcBorders>
            <w:shd w:val="clear" w:color="auto" w:fill="FFFFFF" w:themeFill="background1"/>
            <w:noWrap/>
            <w:vAlign w:val="center"/>
            <w:hideMark/>
          </w:tcPr>
          <w:p w14:paraId="11D59F90" w14:textId="77777777" w:rsidR="006F4A66" w:rsidRPr="000C121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0C1210">
              <w:rPr>
                <w:rFonts w:ascii="Calibri" w:eastAsia="Times New Roman" w:hAnsi="Calibri" w:cs="Times New Roman"/>
                <w:color w:val="000000"/>
                <w:sz w:val="16"/>
                <w:szCs w:val="16"/>
              </w:rPr>
              <w:t>40</w:t>
            </w:r>
          </w:p>
        </w:tc>
        <w:tc>
          <w:tcPr>
            <w:tcW w:w="278" w:type="pct"/>
            <w:gridSpan w:val="2"/>
            <w:tcBorders>
              <w:left w:val="single" w:sz="4" w:space="0" w:color="auto"/>
            </w:tcBorders>
            <w:shd w:val="clear" w:color="auto" w:fill="FFFFFF" w:themeFill="background1"/>
            <w:noWrap/>
            <w:vAlign w:val="center"/>
            <w:hideMark/>
          </w:tcPr>
          <w:p w14:paraId="4B571D85" w14:textId="77777777" w:rsidR="006F4A66" w:rsidRPr="00C3484F"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lang w:val="nb-NO"/>
              </w:rPr>
            </w:pPr>
            <w:r w:rsidRPr="00C3484F">
              <w:rPr>
                <w:rFonts w:ascii="Calibri" w:eastAsia="Times New Roman" w:hAnsi="Calibri" w:cs="Times New Roman"/>
                <w:color w:val="000000"/>
                <w:sz w:val="16"/>
                <w:szCs w:val="16"/>
                <w:lang w:val="nb-NO"/>
              </w:rPr>
              <w:t>3065</w:t>
            </w:r>
          </w:p>
        </w:tc>
        <w:tc>
          <w:tcPr>
            <w:tcW w:w="281" w:type="pct"/>
            <w:tcBorders>
              <w:left w:val="nil"/>
            </w:tcBorders>
            <w:shd w:val="clear" w:color="auto" w:fill="FFFFFF" w:themeFill="background1"/>
            <w:vAlign w:val="center"/>
          </w:tcPr>
          <w:p w14:paraId="681458B9" w14:textId="77777777" w:rsidR="006F4A66" w:rsidRPr="00C3484F"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lang w:val="nb-NO"/>
              </w:rPr>
            </w:pPr>
            <w:r w:rsidRPr="00390630">
              <w:rPr>
                <w:rFonts w:ascii="Calibri" w:eastAsia="Times New Roman" w:hAnsi="Calibri" w:cs="Times New Roman"/>
                <w:color w:val="000000"/>
                <w:sz w:val="16"/>
                <w:szCs w:val="16"/>
              </w:rPr>
              <w:t>2024</w:t>
            </w:r>
          </w:p>
        </w:tc>
        <w:tc>
          <w:tcPr>
            <w:tcW w:w="292" w:type="pct"/>
            <w:tcBorders>
              <w:left w:val="nil"/>
            </w:tcBorders>
            <w:shd w:val="clear" w:color="auto" w:fill="FFFFFF" w:themeFill="background1"/>
            <w:noWrap/>
            <w:vAlign w:val="center"/>
            <w:hideMark/>
          </w:tcPr>
          <w:p w14:paraId="6F9C9023"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C3484F">
              <w:rPr>
                <w:rFonts w:ascii="Calibri" w:eastAsia="Times New Roman" w:hAnsi="Calibri" w:cs="Times New Roman"/>
                <w:color w:val="000000"/>
                <w:sz w:val="16"/>
                <w:szCs w:val="16"/>
                <w:lang w:val="nb-NO"/>
              </w:rPr>
              <w:t>210</w:t>
            </w:r>
            <w:r w:rsidRPr="00390630">
              <w:rPr>
                <w:rFonts w:ascii="Calibri" w:eastAsia="Times New Roman" w:hAnsi="Calibri" w:cs="Times New Roman"/>
                <w:color w:val="000000"/>
                <w:sz w:val="16"/>
                <w:szCs w:val="16"/>
              </w:rPr>
              <w:t>9</w:t>
            </w:r>
          </w:p>
        </w:tc>
        <w:tc>
          <w:tcPr>
            <w:tcW w:w="281" w:type="pct"/>
            <w:shd w:val="clear" w:color="auto" w:fill="FFFFFF" w:themeFill="background1"/>
            <w:noWrap/>
            <w:vAlign w:val="center"/>
            <w:hideMark/>
          </w:tcPr>
          <w:p w14:paraId="6452943C"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202</w:t>
            </w:r>
          </w:p>
        </w:tc>
        <w:tc>
          <w:tcPr>
            <w:tcW w:w="281" w:type="pct"/>
            <w:shd w:val="clear" w:color="auto" w:fill="FFFFFF" w:themeFill="background1"/>
            <w:noWrap/>
            <w:vAlign w:val="center"/>
            <w:hideMark/>
          </w:tcPr>
          <w:p w14:paraId="4F0DB603"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91</w:t>
            </w:r>
          </w:p>
        </w:tc>
        <w:tc>
          <w:tcPr>
            <w:tcW w:w="280" w:type="pct"/>
            <w:shd w:val="clear" w:color="auto" w:fill="FFFFFF" w:themeFill="background1"/>
            <w:noWrap/>
            <w:vAlign w:val="center"/>
            <w:hideMark/>
          </w:tcPr>
          <w:p w14:paraId="5C0C605D"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w:t>
            </w:r>
          </w:p>
        </w:tc>
        <w:tc>
          <w:tcPr>
            <w:tcW w:w="284" w:type="pct"/>
            <w:tcBorders>
              <w:right w:val="single" w:sz="4" w:space="0" w:color="auto"/>
            </w:tcBorders>
            <w:shd w:val="clear" w:color="auto" w:fill="FFFFFF" w:themeFill="background1"/>
            <w:noWrap/>
            <w:vAlign w:val="center"/>
            <w:hideMark/>
          </w:tcPr>
          <w:p w14:paraId="61D9B05E"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w:t>
            </w:r>
          </w:p>
        </w:tc>
        <w:tc>
          <w:tcPr>
            <w:tcW w:w="281" w:type="pct"/>
            <w:tcBorders>
              <w:left w:val="nil"/>
            </w:tcBorders>
            <w:shd w:val="clear" w:color="auto" w:fill="FFFFFF" w:themeFill="background1"/>
            <w:vAlign w:val="bottom"/>
          </w:tcPr>
          <w:p w14:paraId="774FE528" w14:textId="77777777" w:rsidR="006F4A66" w:rsidRPr="006F4A66"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rPr>
            </w:pPr>
            <w:r w:rsidRPr="006F4A66">
              <w:rPr>
                <w:rFonts w:ascii="Calibri" w:hAnsi="Calibri"/>
                <w:sz w:val="16"/>
                <w:szCs w:val="16"/>
              </w:rPr>
              <w:t>21</w:t>
            </w:r>
          </w:p>
        </w:tc>
        <w:tc>
          <w:tcPr>
            <w:tcW w:w="281" w:type="pct"/>
            <w:shd w:val="clear" w:color="auto" w:fill="FFFFFF" w:themeFill="background1"/>
            <w:vAlign w:val="bottom"/>
          </w:tcPr>
          <w:p w14:paraId="4F1715A8" w14:textId="77777777" w:rsidR="006F4A66"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238</w:t>
            </w:r>
          </w:p>
        </w:tc>
        <w:tc>
          <w:tcPr>
            <w:tcW w:w="278" w:type="pct"/>
            <w:shd w:val="clear" w:color="auto" w:fill="FFFFFF" w:themeFill="background1"/>
            <w:vAlign w:val="center"/>
          </w:tcPr>
          <w:p w14:paraId="43A6BE0D" w14:textId="77777777" w:rsidR="006F4A66" w:rsidRPr="00390630" w:rsidRDefault="00244D8F"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2684</w:t>
            </w:r>
          </w:p>
        </w:tc>
      </w:tr>
      <w:tr w:rsidR="002F2DD1" w:rsidRPr="00F967E4" w14:paraId="10EBF496" w14:textId="77777777" w:rsidTr="00051B4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46" w:type="pct"/>
            <w:tcBorders>
              <w:right w:val="single" w:sz="4" w:space="0" w:color="auto"/>
            </w:tcBorders>
            <w:noWrap/>
            <w:vAlign w:val="center"/>
            <w:hideMark/>
          </w:tcPr>
          <w:p w14:paraId="19696D9A" w14:textId="77777777" w:rsidR="006F4A66" w:rsidRPr="00390630" w:rsidRDefault="006F4A66" w:rsidP="006F4A66">
            <w:pPr>
              <w:jc w:val="center"/>
              <w:rPr>
                <w:rFonts w:ascii="Calibri" w:eastAsia="Times New Roman" w:hAnsi="Calibri" w:cs="Times New Roman"/>
                <w:i w:val="0"/>
                <w:color w:val="000000"/>
                <w:sz w:val="16"/>
                <w:szCs w:val="16"/>
              </w:rPr>
            </w:pPr>
            <w:r w:rsidRPr="00390630">
              <w:rPr>
                <w:rFonts w:ascii="Calibri" w:eastAsia="Times New Roman" w:hAnsi="Calibri" w:cs="Times New Roman"/>
                <w:i w:val="0"/>
                <w:color w:val="000000"/>
                <w:sz w:val="16"/>
                <w:szCs w:val="16"/>
              </w:rPr>
              <w:t xml:space="preserve">Only polymer </w:t>
            </w:r>
          </w:p>
        </w:tc>
        <w:tc>
          <w:tcPr>
            <w:tcW w:w="279" w:type="pct"/>
            <w:shd w:val="clear" w:color="auto" w:fill="FFFFFF" w:themeFill="background1"/>
            <w:vAlign w:val="bottom"/>
          </w:tcPr>
          <w:p w14:paraId="7C9E770C"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8.59</w:t>
            </w:r>
          </w:p>
        </w:tc>
        <w:tc>
          <w:tcPr>
            <w:tcW w:w="279" w:type="pct"/>
            <w:shd w:val="clear" w:color="auto" w:fill="FFFFFF" w:themeFill="background1"/>
            <w:vAlign w:val="bottom"/>
          </w:tcPr>
          <w:p w14:paraId="6649F9D9"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9.13</w:t>
            </w:r>
          </w:p>
        </w:tc>
        <w:tc>
          <w:tcPr>
            <w:tcW w:w="279" w:type="pct"/>
            <w:tcBorders>
              <w:left w:val="nil"/>
              <w:right w:val="single" w:sz="4" w:space="0" w:color="auto"/>
            </w:tcBorders>
            <w:shd w:val="clear" w:color="auto" w:fill="FFFFFF" w:themeFill="background1"/>
            <w:noWrap/>
            <w:vAlign w:val="center"/>
            <w:hideMark/>
          </w:tcPr>
          <w:p w14:paraId="3F02E8A7"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10</w:t>
            </w:r>
          </w:p>
        </w:tc>
        <w:tc>
          <w:tcPr>
            <w:tcW w:w="278" w:type="pct"/>
            <w:gridSpan w:val="2"/>
            <w:tcBorders>
              <w:left w:val="single" w:sz="4" w:space="0" w:color="auto"/>
            </w:tcBorders>
            <w:shd w:val="clear" w:color="auto" w:fill="FFFFFF" w:themeFill="background1"/>
            <w:noWrap/>
            <w:vAlign w:val="center"/>
            <w:hideMark/>
          </w:tcPr>
          <w:p w14:paraId="6DA41AF1"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3065</w:t>
            </w:r>
          </w:p>
        </w:tc>
        <w:tc>
          <w:tcPr>
            <w:tcW w:w="281" w:type="pct"/>
            <w:tcBorders>
              <w:left w:val="nil"/>
            </w:tcBorders>
            <w:shd w:val="clear" w:color="auto" w:fill="FFFFFF" w:themeFill="background1"/>
            <w:vAlign w:val="center"/>
          </w:tcPr>
          <w:p w14:paraId="4BAA8C4E"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2662</w:t>
            </w:r>
          </w:p>
        </w:tc>
        <w:tc>
          <w:tcPr>
            <w:tcW w:w="292" w:type="pct"/>
            <w:tcBorders>
              <w:left w:val="nil"/>
            </w:tcBorders>
            <w:shd w:val="clear" w:color="auto" w:fill="FFFFFF" w:themeFill="background1"/>
            <w:noWrap/>
            <w:vAlign w:val="center"/>
            <w:hideMark/>
          </w:tcPr>
          <w:p w14:paraId="68D576CF"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2536</w:t>
            </w:r>
          </w:p>
        </w:tc>
        <w:tc>
          <w:tcPr>
            <w:tcW w:w="281" w:type="pct"/>
            <w:shd w:val="clear" w:color="auto" w:fill="FFFFFF" w:themeFill="background1"/>
            <w:noWrap/>
            <w:vAlign w:val="center"/>
            <w:hideMark/>
          </w:tcPr>
          <w:p w14:paraId="603BC14F"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186</w:t>
            </w:r>
          </w:p>
        </w:tc>
        <w:tc>
          <w:tcPr>
            <w:tcW w:w="281" w:type="pct"/>
            <w:shd w:val="clear" w:color="auto" w:fill="FFFFFF" w:themeFill="background1"/>
            <w:noWrap/>
            <w:vAlign w:val="center"/>
            <w:hideMark/>
          </w:tcPr>
          <w:p w14:paraId="6F73D2EE"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16"/>
                <w:szCs w:val="16"/>
              </w:rPr>
            </w:pPr>
            <w:r w:rsidRPr="00390630">
              <w:rPr>
                <w:rFonts w:ascii="Calibri" w:eastAsia="Times New Roman" w:hAnsi="Calibri" w:cs="Times New Roman"/>
                <w:b/>
                <w:bCs/>
                <w:color w:val="000000"/>
                <w:sz w:val="16"/>
                <w:szCs w:val="16"/>
              </w:rPr>
              <w:t>81</w:t>
            </w:r>
          </w:p>
        </w:tc>
        <w:tc>
          <w:tcPr>
            <w:tcW w:w="280" w:type="pct"/>
            <w:shd w:val="clear" w:color="auto" w:fill="FFFFFF" w:themeFill="background1"/>
            <w:noWrap/>
            <w:vAlign w:val="center"/>
            <w:hideMark/>
          </w:tcPr>
          <w:p w14:paraId="496FEF7E"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w:t>
            </w:r>
          </w:p>
        </w:tc>
        <w:tc>
          <w:tcPr>
            <w:tcW w:w="284" w:type="pct"/>
            <w:tcBorders>
              <w:right w:val="single" w:sz="4" w:space="0" w:color="auto"/>
            </w:tcBorders>
            <w:shd w:val="clear" w:color="auto" w:fill="FFFFFF" w:themeFill="background1"/>
            <w:noWrap/>
            <w:vAlign w:val="center"/>
            <w:hideMark/>
          </w:tcPr>
          <w:p w14:paraId="66439880"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w:t>
            </w:r>
          </w:p>
        </w:tc>
        <w:tc>
          <w:tcPr>
            <w:tcW w:w="281" w:type="pct"/>
            <w:tcBorders>
              <w:left w:val="nil"/>
            </w:tcBorders>
            <w:shd w:val="clear" w:color="auto" w:fill="FFFFFF" w:themeFill="background1"/>
            <w:vAlign w:val="bottom"/>
          </w:tcPr>
          <w:p w14:paraId="4A3E5DA3" w14:textId="77777777" w:rsidR="006F4A66" w:rsidRPr="006F4A66"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rPr>
            </w:pPr>
            <w:r w:rsidRPr="006F4A66">
              <w:rPr>
                <w:rFonts w:ascii="Calibri" w:hAnsi="Calibri"/>
                <w:sz w:val="16"/>
                <w:szCs w:val="16"/>
              </w:rPr>
              <w:t>6.0</w:t>
            </w:r>
          </w:p>
        </w:tc>
        <w:tc>
          <w:tcPr>
            <w:tcW w:w="281" w:type="pct"/>
            <w:shd w:val="clear" w:color="auto" w:fill="FFFFFF" w:themeFill="background1"/>
            <w:vAlign w:val="bottom"/>
          </w:tcPr>
          <w:p w14:paraId="559B08B6" w14:textId="77777777" w:rsidR="006F4A66"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191</w:t>
            </w:r>
          </w:p>
        </w:tc>
        <w:tc>
          <w:tcPr>
            <w:tcW w:w="278" w:type="pct"/>
            <w:shd w:val="clear" w:color="auto" w:fill="FFFFFF" w:themeFill="background1"/>
            <w:vAlign w:val="center"/>
          </w:tcPr>
          <w:p w14:paraId="37AA076F" w14:textId="77777777" w:rsidR="006F4A66" w:rsidRPr="00390630" w:rsidRDefault="006F4A66" w:rsidP="00244D8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23</w:t>
            </w:r>
            <w:r w:rsidR="00244D8F">
              <w:rPr>
                <w:rFonts w:ascii="Calibri" w:eastAsia="Times New Roman" w:hAnsi="Calibri" w:cs="Times New Roman"/>
                <w:color w:val="000000"/>
                <w:sz w:val="16"/>
                <w:szCs w:val="16"/>
              </w:rPr>
              <w:t>64</w:t>
            </w:r>
          </w:p>
        </w:tc>
      </w:tr>
      <w:tr w:rsidR="002F2DD1" w:rsidRPr="00F967E4" w14:paraId="2D14CB0C" w14:textId="77777777" w:rsidTr="00051B4A">
        <w:trPr>
          <w:trHeight w:val="20"/>
        </w:trPr>
        <w:tc>
          <w:tcPr>
            <w:cnfStyle w:val="001000000000" w:firstRow="0" w:lastRow="0" w:firstColumn="1" w:lastColumn="0" w:oddVBand="0" w:evenVBand="0" w:oddHBand="0" w:evenHBand="0" w:firstRowFirstColumn="0" w:firstRowLastColumn="0" w:lastRowFirstColumn="0" w:lastRowLastColumn="0"/>
            <w:tcW w:w="1346" w:type="pct"/>
            <w:tcBorders>
              <w:right w:val="single" w:sz="4" w:space="0" w:color="auto"/>
            </w:tcBorders>
            <w:noWrap/>
            <w:vAlign w:val="center"/>
            <w:hideMark/>
          </w:tcPr>
          <w:p w14:paraId="4712C801" w14:textId="77777777" w:rsidR="006F4A66" w:rsidRPr="00390630" w:rsidRDefault="006F4A66" w:rsidP="006F4A66">
            <w:pPr>
              <w:jc w:val="center"/>
              <w:rPr>
                <w:rFonts w:ascii="Calibri" w:eastAsia="Times New Roman" w:hAnsi="Calibri" w:cs="Times New Roman"/>
                <w:i w:val="0"/>
                <w:color w:val="000000"/>
                <w:sz w:val="16"/>
                <w:szCs w:val="16"/>
              </w:rPr>
            </w:pPr>
            <w:r w:rsidRPr="00390630">
              <w:rPr>
                <w:rFonts w:ascii="Calibri" w:eastAsia="Times New Roman" w:hAnsi="Calibri" w:cs="Times New Roman"/>
                <w:i w:val="0"/>
                <w:color w:val="000000"/>
                <w:sz w:val="16"/>
                <w:szCs w:val="16"/>
              </w:rPr>
              <w:t xml:space="preserve">Only polymer </w:t>
            </w:r>
          </w:p>
        </w:tc>
        <w:tc>
          <w:tcPr>
            <w:tcW w:w="279" w:type="pct"/>
            <w:shd w:val="clear" w:color="auto" w:fill="FFFFFF" w:themeFill="background1"/>
            <w:vAlign w:val="bottom"/>
          </w:tcPr>
          <w:p w14:paraId="368F99F8"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3.19</w:t>
            </w:r>
          </w:p>
        </w:tc>
        <w:tc>
          <w:tcPr>
            <w:tcW w:w="279" w:type="pct"/>
            <w:shd w:val="clear" w:color="auto" w:fill="FFFFFF" w:themeFill="background1"/>
            <w:vAlign w:val="bottom"/>
          </w:tcPr>
          <w:p w14:paraId="3E127D23"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3.65</w:t>
            </w:r>
          </w:p>
        </w:tc>
        <w:tc>
          <w:tcPr>
            <w:tcW w:w="279" w:type="pct"/>
            <w:tcBorders>
              <w:left w:val="nil"/>
              <w:right w:val="single" w:sz="4" w:space="0" w:color="auto"/>
            </w:tcBorders>
            <w:shd w:val="clear" w:color="auto" w:fill="FFFFFF" w:themeFill="background1"/>
            <w:noWrap/>
            <w:vAlign w:val="center"/>
            <w:hideMark/>
          </w:tcPr>
          <w:p w14:paraId="66576A79"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4</w:t>
            </w:r>
          </w:p>
        </w:tc>
        <w:tc>
          <w:tcPr>
            <w:tcW w:w="278" w:type="pct"/>
            <w:gridSpan w:val="2"/>
            <w:tcBorders>
              <w:left w:val="single" w:sz="4" w:space="0" w:color="auto"/>
            </w:tcBorders>
            <w:shd w:val="clear" w:color="auto" w:fill="FFFFFF" w:themeFill="background1"/>
            <w:noWrap/>
            <w:vAlign w:val="center"/>
            <w:hideMark/>
          </w:tcPr>
          <w:p w14:paraId="429C9E17"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3065</w:t>
            </w:r>
          </w:p>
        </w:tc>
        <w:tc>
          <w:tcPr>
            <w:tcW w:w="281" w:type="pct"/>
            <w:tcBorders>
              <w:left w:val="nil"/>
            </w:tcBorders>
            <w:shd w:val="clear" w:color="auto" w:fill="FFFFFF" w:themeFill="background1"/>
            <w:vAlign w:val="center"/>
          </w:tcPr>
          <w:p w14:paraId="0D69B50C"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1941</w:t>
            </w:r>
          </w:p>
        </w:tc>
        <w:tc>
          <w:tcPr>
            <w:tcW w:w="292" w:type="pct"/>
            <w:tcBorders>
              <w:left w:val="nil"/>
            </w:tcBorders>
            <w:shd w:val="clear" w:color="auto" w:fill="FFFFFF" w:themeFill="background1"/>
            <w:noWrap/>
            <w:vAlign w:val="center"/>
            <w:hideMark/>
          </w:tcPr>
          <w:p w14:paraId="2B5334EC"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3101</w:t>
            </w:r>
          </w:p>
        </w:tc>
        <w:tc>
          <w:tcPr>
            <w:tcW w:w="281" w:type="pct"/>
            <w:shd w:val="clear" w:color="auto" w:fill="FFFFFF" w:themeFill="background1"/>
            <w:noWrap/>
            <w:vAlign w:val="center"/>
            <w:hideMark/>
          </w:tcPr>
          <w:p w14:paraId="322217FA" w14:textId="77777777" w:rsidR="006F4A66" w:rsidRPr="00367054"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67054">
              <w:rPr>
                <w:rFonts w:ascii="Calibri" w:eastAsia="Times New Roman" w:hAnsi="Calibri" w:cs="Times New Roman"/>
                <w:strike/>
                <w:color w:val="000000"/>
                <w:sz w:val="16"/>
                <w:szCs w:val="16"/>
              </w:rPr>
              <w:t>-</w:t>
            </w:r>
          </w:p>
        </w:tc>
        <w:tc>
          <w:tcPr>
            <w:tcW w:w="281" w:type="pct"/>
            <w:shd w:val="clear" w:color="auto" w:fill="FFFFFF" w:themeFill="background1"/>
            <w:noWrap/>
            <w:vAlign w:val="center"/>
            <w:hideMark/>
          </w:tcPr>
          <w:p w14:paraId="60FEAE48"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sz w:val="16"/>
                <w:szCs w:val="16"/>
              </w:rPr>
            </w:pPr>
            <w:r w:rsidRPr="00390630">
              <w:rPr>
                <w:rFonts w:ascii="Calibri" w:eastAsia="Times New Roman" w:hAnsi="Calibri" w:cs="Times New Roman"/>
                <w:b/>
                <w:bCs/>
                <w:color w:val="000000"/>
                <w:sz w:val="16"/>
                <w:szCs w:val="16"/>
              </w:rPr>
              <w:t>80</w:t>
            </w:r>
          </w:p>
        </w:tc>
        <w:tc>
          <w:tcPr>
            <w:tcW w:w="280" w:type="pct"/>
            <w:shd w:val="clear" w:color="auto" w:fill="FFFFFF" w:themeFill="background1"/>
            <w:noWrap/>
            <w:vAlign w:val="center"/>
            <w:hideMark/>
          </w:tcPr>
          <w:p w14:paraId="2570DF8B"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w:t>
            </w:r>
          </w:p>
        </w:tc>
        <w:tc>
          <w:tcPr>
            <w:tcW w:w="284" w:type="pct"/>
            <w:tcBorders>
              <w:right w:val="single" w:sz="4" w:space="0" w:color="auto"/>
            </w:tcBorders>
            <w:shd w:val="clear" w:color="auto" w:fill="FFFFFF" w:themeFill="background1"/>
            <w:noWrap/>
            <w:vAlign w:val="center"/>
            <w:hideMark/>
          </w:tcPr>
          <w:p w14:paraId="763C93BC"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w:t>
            </w:r>
          </w:p>
        </w:tc>
        <w:tc>
          <w:tcPr>
            <w:tcW w:w="281" w:type="pct"/>
            <w:tcBorders>
              <w:left w:val="nil"/>
            </w:tcBorders>
            <w:shd w:val="clear" w:color="auto" w:fill="FFFFFF" w:themeFill="background1"/>
            <w:vAlign w:val="bottom"/>
          </w:tcPr>
          <w:p w14:paraId="0CFC9500" w14:textId="77777777" w:rsidR="006F4A66" w:rsidRPr="006F4A66"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rPr>
            </w:pPr>
            <w:r w:rsidRPr="006F4A66">
              <w:rPr>
                <w:rFonts w:ascii="Calibri" w:hAnsi="Calibri"/>
                <w:sz w:val="16"/>
                <w:szCs w:val="16"/>
              </w:rPr>
              <w:t>2.4</w:t>
            </w:r>
          </w:p>
        </w:tc>
        <w:tc>
          <w:tcPr>
            <w:tcW w:w="281" w:type="pct"/>
            <w:shd w:val="clear" w:color="auto" w:fill="FFFFFF" w:themeFill="background1"/>
            <w:vAlign w:val="bottom"/>
          </w:tcPr>
          <w:p w14:paraId="50ECE4A9" w14:textId="77777777" w:rsidR="006F4A66"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153</w:t>
            </w:r>
          </w:p>
        </w:tc>
        <w:tc>
          <w:tcPr>
            <w:tcW w:w="278" w:type="pct"/>
            <w:shd w:val="clear" w:color="auto" w:fill="FFFFFF" w:themeFill="background1"/>
            <w:vAlign w:val="center"/>
          </w:tcPr>
          <w:p w14:paraId="2B0D020F" w14:textId="77777777" w:rsidR="006F4A66" w:rsidRPr="00390630" w:rsidRDefault="006F4A66" w:rsidP="00244D8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w:t>
            </w:r>
            <w:r w:rsidR="00244D8F">
              <w:rPr>
                <w:rFonts w:ascii="Calibri" w:eastAsia="Times New Roman" w:hAnsi="Calibri" w:cs="Times New Roman"/>
                <w:color w:val="000000"/>
                <w:sz w:val="16"/>
                <w:szCs w:val="16"/>
              </w:rPr>
              <w:t>347</w:t>
            </w:r>
          </w:p>
        </w:tc>
      </w:tr>
      <w:tr w:rsidR="002F2DD1" w:rsidRPr="00F967E4" w14:paraId="14B9F383" w14:textId="77777777" w:rsidTr="00051B4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46" w:type="pct"/>
            <w:tcBorders>
              <w:right w:val="single" w:sz="4" w:space="0" w:color="auto"/>
            </w:tcBorders>
            <w:noWrap/>
            <w:vAlign w:val="center"/>
            <w:hideMark/>
          </w:tcPr>
          <w:p w14:paraId="11BE5DC9" w14:textId="77777777" w:rsidR="006F4A66" w:rsidRPr="00390630" w:rsidRDefault="006F4A66" w:rsidP="006F4A66">
            <w:pPr>
              <w:jc w:val="center"/>
              <w:rPr>
                <w:rFonts w:ascii="Calibri" w:eastAsia="Times New Roman" w:hAnsi="Calibri" w:cs="Times New Roman"/>
                <w:i w:val="0"/>
                <w:color w:val="000000"/>
                <w:sz w:val="16"/>
                <w:szCs w:val="16"/>
              </w:rPr>
            </w:pPr>
            <w:r w:rsidRPr="00390630">
              <w:rPr>
                <w:rFonts w:ascii="Calibri" w:eastAsia="Times New Roman" w:hAnsi="Calibri" w:cs="Times New Roman"/>
                <w:i w:val="0"/>
                <w:color w:val="000000"/>
                <w:sz w:val="16"/>
                <w:szCs w:val="16"/>
              </w:rPr>
              <w:t xml:space="preserve">Only polymer </w:t>
            </w:r>
          </w:p>
        </w:tc>
        <w:tc>
          <w:tcPr>
            <w:tcW w:w="279" w:type="pct"/>
            <w:shd w:val="clear" w:color="auto" w:fill="FFFFFF" w:themeFill="background1"/>
            <w:vAlign w:val="bottom"/>
          </w:tcPr>
          <w:p w14:paraId="4F209400"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1.00</w:t>
            </w:r>
          </w:p>
        </w:tc>
        <w:tc>
          <w:tcPr>
            <w:tcW w:w="279" w:type="pct"/>
            <w:shd w:val="clear" w:color="auto" w:fill="FFFFFF" w:themeFill="background1"/>
            <w:vAlign w:val="bottom"/>
          </w:tcPr>
          <w:p w14:paraId="2FDAB5BE"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0.91</w:t>
            </w:r>
          </w:p>
        </w:tc>
        <w:tc>
          <w:tcPr>
            <w:tcW w:w="279" w:type="pct"/>
            <w:tcBorders>
              <w:left w:val="nil"/>
              <w:right w:val="single" w:sz="4" w:space="0" w:color="auto"/>
            </w:tcBorders>
            <w:shd w:val="clear" w:color="auto" w:fill="FFFFFF" w:themeFill="background1"/>
            <w:noWrap/>
            <w:vAlign w:val="center"/>
            <w:hideMark/>
          </w:tcPr>
          <w:p w14:paraId="747B0985"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1</w:t>
            </w:r>
          </w:p>
        </w:tc>
        <w:tc>
          <w:tcPr>
            <w:tcW w:w="278" w:type="pct"/>
            <w:gridSpan w:val="2"/>
            <w:tcBorders>
              <w:left w:val="single" w:sz="4" w:space="0" w:color="auto"/>
            </w:tcBorders>
            <w:shd w:val="clear" w:color="auto" w:fill="FFFFFF" w:themeFill="background1"/>
            <w:noWrap/>
            <w:vAlign w:val="center"/>
            <w:hideMark/>
          </w:tcPr>
          <w:p w14:paraId="2F2928CE"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3065</w:t>
            </w:r>
          </w:p>
        </w:tc>
        <w:tc>
          <w:tcPr>
            <w:tcW w:w="281" w:type="pct"/>
            <w:tcBorders>
              <w:left w:val="nil"/>
            </w:tcBorders>
            <w:shd w:val="clear" w:color="auto" w:fill="FFFFFF" w:themeFill="background1"/>
            <w:vAlign w:val="center"/>
          </w:tcPr>
          <w:p w14:paraId="590F397B"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w:t>
            </w:r>
          </w:p>
        </w:tc>
        <w:tc>
          <w:tcPr>
            <w:tcW w:w="292" w:type="pct"/>
            <w:tcBorders>
              <w:left w:val="nil"/>
            </w:tcBorders>
            <w:shd w:val="clear" w:color="auto" w:fill="FFFFFF" w:themeFill="background1"/>
            <w:noWrap/>
            <w:vAlign w:val="center"/>
            <w:hideMark/>
          </w:tcPr>
          <w:p w14:paraId="381D0AF0"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w:t>
            </w:r>
          </w:p>
        </w:tc>
        <w:tc>
          <w:tcPr>
            <w:tcW w:w="281" w:type="pct"/>
            <w:shd w:val="clear" w:color="auto" w:fill="FFFFFF" w:themeFill="background1"/>
            <w:noWrap/>
            <w:vAlign w:val="center"/>
            <w:hideMark/>
          </w:tcPr>
          <w:p w14:paraId="4D395834" w14:textId="77777777" w:rsidR="006F4A66" w:rsidRPr="00367054"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67054">
              <w:rPr>
                <w:rFonts w:ascii="Calibri" w:eastAsia="Times New Roman" w:hAnsi="Calibri" w:cs="Times New Roman"/>
                <w:strike/>
                <w:color w:val="000000"/>
                <w:sz w:val="16"/>
                <w:szCs w:val="16"/>
              </w:rPr>
              <w:t>-</w:t>
            </w:r>
          </w:p>
        </w:tc>
        <w:tc>
          <w:tcPr>
            <w:tcW w:w="281" w:type="pct"/>
            <w:shd w:val="clear" w:color="auto" w:fill="FFFFFF" w:themeFill="background1"/>
            <w:noWrap/>
            <w:vAlign w:val="center"/>
            <w:hideMark/>
          </w:tcPr>
          <w:p w14:paraId="2BF99384"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16"/>
                <w:szCs w:val="16"/>
              </w:rPr>
            </w:pPr>
            <w:r w:rsidRPr="00390630">
              <w:rPr>
                <w:rFonts w:ascii="Calibri" w:eastAsia="Times New Roman" w:hAnsi="Calibri" w:cs="Times New Roman"/>
                <w:b/>
                <w:bCs/>
                <w:color w:val="000000"/>
                <w:sz w:val="16"/>
                <w:szCs w:val="16"/>
              </w:rPr>
              <w:t>62</w:t>
            </w:r>
          </w:p>
        </w:tc>
        <w:tc>
          <w:tcPr>
            <w:tcW w:w="280" w:type="pct"/>
            <w:shd w:val="clear" w:color="auto" w:fill="FFFFFF" w:themeFill="background1"/>
            <w:noWrap/>
            <w:vAlign w:val="center"/>
            <w:hideMark/>
          </w:tcPr>
          <w:p w14:paraId="209CF384"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w:t>
            </w:r>
          </w:p>
        </w:tc>
        <w:tc>
          <w:tcPr>
            <w:tcW w:w="284" w:type="pct"/>
            <w:tcBorders>
              <w:right w:val="single" w:sz="4" w:space="0" w:color="auto"/>
            </w:tcBorders>
            <w:shd w:val="clear" w:color="auto" w:fill="FFFFFF" w:themeFill="background1"/>
            <w:noWrap/>
            <w:vAlign w:val="center"/>
            <w:hideMark/>
          </w:tcPr>
          <w:p w14:paraId="4036CA26" w14:textId="77777777" w:rsidR="006F4A66" w:rsidRPr="00390630"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w:t>
            </w:r>
          </w:p>
        </w:tc>
        <w:tc>
          <w:tcPr>
            <w:tcW w:w="281" w:type="pct"/>
            <w:tcBorders>
              <w:left w:val="nil"/>
            </w:tcBorders>
            <w:shd w:val="clear" w:color="auto" w:fill="FFFFFF" w:themeFill="background1"/>
            <w:vAlign w:val="bottom"/>
          </w:tcPr>
          <w:p w14:paraId="10F5DA51" w14:textId="77777777" w:rsidR="006F4A66" w:rsidRPr="006F4A66"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6"/>
                <w:szCs w:val="16"/>
              </w:rPr>
            </w:pPr>
            <w:r w:rsidRPr="006F4A66">
              <w:rPr>
                <w:rFonts w:ascii="Calibri" w:hAnsi="Calibri"/>
                <w:sz w:val="16"/>
                <w:szCs w:val="16"/>
              </w:rPr>
              <w:t>0.8</w:t>
            </w:r>
          </w:p>
        </w:tc>
        <w:tc>
          <w:tcPr>
            <w:tcW w:w="281" w:type="pct"/>
            <w:shd w:val="clear" w:color="auto" w:fill="FFFFFF" w:themeFill="background1"/>
            <w:vAlign w:val="bottom"/>
          </w:tcPr>
          <w:p w14:paraId="42C505FB" w14:textId="77777777" w:rsidR="006F4A66" w:rsidRDefault="006F4A66" w:rsidP="006F4A6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141</w:t>
            </w:r>
          </w:p>
        </w:tc>
        <w:tc>
          <w:tcPr>
            <w:tcW w:w="278" w:type="pct"/>
            <w:shd w:val="clear" w:color="auto" w:fill="FFFFFF" w:themeFill="background1"/>
            <w:vAlign w:val="center"/>
          </w:tcPr>
          <w:p w14:paraId="1B833CA3" w14:textId="77777777" w:rsidR="006F4A66" w:rsidRPr="00390630" w:rsidRDefault="006F4A66" w:rsidP="00244D8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180</w:t>
            </w:r>
            <w:r w:rsidR="00244D8F">
              <w:rPr>
                <w:rFonts w:ascii="Calibri" w:eastAsia="Times New Roman" w:hAnsi="Calibri" w:cs="Times New Roman"/>
                <w:color w:val="000000"/>
                <w:sz w:val="16"/>
                <w:szCs w:val="16"/>
              </w:rPr>
              <w:t>1</w:t>
            </w:r>
          </w:p>
        </w:tc>
      </w:tr>
      <w:tr w:rsidR="002F2DD1" w:rsidRPr="00F967E4" w14:paraId="016B532E" w14:textId="77777777" w:rsidTr="00051B4A">
        <w:trPr>
          <w:trHeight w:val="20"/>
        </w:trPr>
        <w:tc>
          <w:tcPr>
            <w:cnfStyle w:val="001000000000" w:firstRow="0" w:lastRow="0" w:firstColumn="1" w:lastColumn="0" w:oddVBand="0" w:evenVBand="0" w:oddHBand="0" w:evenHBand="0" w:firstRowFirstColumn="0" w:firstRowLastColumn="0" w:lastRowFirstColumn="0" w:lastRowLastColumn="0"/>
            <w:tcW w:w="1346" w:type="pct"/>
            <w:tcBorders>
              <w:right w:val="single" w:sz="4" w:space="0" w:color="auto"/>
            </w:tcBorders>
            <w:noWrap/>
            <w:vAlign w:val="center"/>
            <w:hideMark/>
          </w:tcPr>
          <w:p w14:paraId="3CBFA834" w14:textId="77777777" w:rsidR="006F4A66" w:rsidRPr="00390630" w:rsidRDefault="006F4A66" w:rsidP="006F4A66">
            <w:pPr>
              <w:jc w:val="center"/>
              <w:rPr>
                <w:rFonts w:ascii="Calibri" w:eastAsia="Times New Roman" w:hAnsi="Calibri" w:cs="Times New Roman"/>
                <w:i w:val="0"/>
                <w:color w:val="000000"/>
                <w:sz w:val="16"/>
                <w:szCs w:val="16"/>
              </w:rPr>
            </w:pPr>
            <w:r w:rsidRPr="00390630">
              <w:rPr>
                <w:rFonts w:ascii="Calibri" w:eastAsia="Times New Roman" w:hAnsi="Calibri" w:cs="Times New Roman"/>
                <w:i w:val="0"/>
                <w:color w:val="000000"/>
                <w:sz w:val="16"/>
                <w:szCs w:val="16"/>
              </w:rPr>
              <w:t xml:space="preserve">Only polymer </w:t>
            </w:r>
          </w:p>
        </w:tc>
        <w:tc>
          <w:tcPr>
            <w:tcW w:w="279" w:type="pct"/>
            <w:shd w:val="clear" w:color="auto" w:fill="FFFFFF" w:themeFill="background1"/>
            <w:vAlign w:val="bottom"/>
          </w:tcPr>
          <w:p w14:paraId="1FA4B4E6"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0.37</w:t>
            </w:r>
          </w:p>
        </w:tc>
        <w:tc>
          <w:tcPr>
            <w:tcW w:w="279" w:type="pct"/>
            <w:shd w:val="clear" w:color="auto" w:fill="FFFFFF" w:themeFill="background1"/>
            <w:vAlign w:val="bottom"/>
          </w:tcPr>
          <w:p w14:paraId="0CBCA583"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0.37</w:t>
            </w:r>
          </w:p>
        </w:tc>
        <w:tc>
          <w:tcPr>
            <w:tcW w:w="279" w:type="pct"/>
            <w:tcBorders>
              <w:left w:val="nil"/>
              <w:right w:val="single" w:sz="4" w:space="0" w:color="auto"/>
            </w:tcBorders>
            <w:shd w:val="clear" w:color="auto" w:fill="FFFFFF" w:themeFill="background1"/>
            <w:noWrap/>
            <w:vAlign w:val="center"/>
            <w:hideMark/>
          </w:tcPr>
          <w:p w14:paraId="3C2650C8"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0.4</w:t>
            </w:r>
          </w:p>
        </w:tc>
        <w:tc>
          <w:tcPr>
            <w:tcW w:w="278" w:type="pct"/>
            <w:gridSpan w:val="2"/>
            <w:tcBorders>
              <w:left w:val="single" w:sz="4" w:space="0" w:color="auto"/>
            </w:tcBorders>
            <w:shd w:val="clear" w:color="auto" w:fill="FFFFFF" w:themeFill="background1"/>
            <w:noWrap/>
            <w:vAlign w:val="center"/>
            <w:hideMark/>
          </w:tcPr>
          <w:p w14:paraId="24F5D95B"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3065</w:t>
            </w:r>
          </w:p>
        </w:tc>
        <w:tc>
          <w:tcPr>
            <w:tcW w:w="281" w:type="pct"/>
            <w:tcBorders>
              <w:left w:val="nil"/>
            </w:tcBorders>
            <w:shd w:val="clear" w:color="auto" w:fill="FFFFFF" w:themeFill="background1"/>
            <w:vAlign w:val="center"/>
          </w:tcPr>
          <w:p w14:paraId="06A04397"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w:t>
            </w:r>
          </w:p>
        </w:tc>
        <w:tc>
          <w:tcPr>
            <w:tcW w:w="292" w:type="pct"/>
            <w:tcBorders>
              <w:left w:val="nil"/>
            </w:tcBorders>
            <w:shd w:val="clear" w:color="auto" w:fill="FFFFFF" w:themeFill="background1"/>
            <w:noWrap/>
            <w:vAlign w:val="center"/>
            <w:hideMark/>
          </w:tcPr>
          <w:p w14:paraId="4D4DAEED"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w:t>
            </w:r>
          </w:p>
        </w:tc>
        <w:tc>
          <w:tcPr>
            <w:tcW w:w="281" w:type="pct"/>
            <w:shd w:val="clear" w:color="auto" w:fill="FFFFFF" w:themeFill="background1"/>
            <w:noWrap/>
            <w:vAlign w:val="center"/>
            <w:hideMark/>
          </w:tcPr>
          <w:p w14:paraId="383CA758" w14:textId="77777777" w:rsidR="006F4A66" w:rsidRPr="00367054"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67054">
              <w:rPr>
                <w:rFonts w:ascii="Calibri" w:eastAsia="Times New Roman" w:hAnsi="Calibri" w:cs="Times New Roman"/>
                <w:strike/>
                <w:color w:val="000000"/>
                <w:sz w:val="16"/>
                <w:szCs w:val="16"/>
              </w:rPr>
              <w:t>-</w:t>
            </w:r>
          </w:p>
        </w:tc>
        <w:tc>
          <w:tcPr>
            <w:tcW w:w="281" w:type="pct"/>
            <w:shd w:val="clear" w:color="auto" w:fill="FFFFFF" w:themeFill="background1"/>
            <w:noWrap/>
            <w:vAlign w:val="center"/>
            <w:hideMark/>
          </w:tcPr>
          <w:p w14:paraId="09ECAE5E"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sz w:val="16"/>
                <w:szCs w:val="16"/>
              </w:rPr>
            </w:pPr>
            <w:r w:rsidRPr="00390630">
              <w:rPr>
                <w:rFonts w:ascii="Calibri" w:eastAsia="Times New Roman" w:hAnsi="Calibri" w:cs="Times New Roman"/>
                <w:b/>
                <w:bCs/>
                <w:color w:val="000000"/>
                <w:sz w:val="16"/>
                <w:szCs w:val="16"/>
              </w:rPr>
              <w:t>51</w:t>
            </w:r>
          </w:p>
        </w:tc>
        <w:tc>
          <w:tcPr>
            <w:tcW w:w="280" w:type="pct"/>
            <w:shd w:val="clear" w:color="auto" w:fill="FFFFFF" w:themeFill="background1"/>
            <w:noWrap/>
            <w:vAlign w:val="center"/>
            <w:hideMark/>
          </w:tcPr>
          <w:p w14:paraId="57EA05FE"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w:t>
            </w:r>
          </w:p>
        </w:tc>
        <w:tc>
          <w:tcPr>
            <w:tcW w:w="284" w:type="pct"/>
            <w:tcBorders>
              <w:right w:val="single" w:sz="4" w:space="0" w:color="auto"/>
            </w:tcBorders>
            <w:shd w:val="clear" w:color="auto" w:fill="FFFFFF" w:themeFill="background1"/>
            <w:noWrap/>
            <w:vAlign w:val="center"/>
            <w:hideMark/>
          </w:tcPr>
          <w:p w14:paraId="47F4C3CE" w14:textId="77777777" w:rsidR="006F4A66" w:rsidRPr="00390630"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w:t>
            </w:r>
          </w:p>
        </w:tc>
        <w:tc>
          <w:tcPr>
            <w:tcW w:w="281" w:type="pct"/>
            <w:tcBorders>
              <w:left w:val="nil"/>
            </w:tcBorders>
            <w:shd w:val="clear" w:color="auto" w:fill="FFFFFF" w:themeFill="background1"/>
            <w:vAlign w:val="bottom"/>
          </w:tcPr>
          <w:p w14:paraId="14088A35" w14:textId="77777777" w:rsidR="006F4A66" w:rsidRPr="006F4A66"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6"/>
                <w:szCs w:val="16"/>
              </w:rPr>
            </w:pPr>
            <w:r w:rsidRPr="006F4A66">
              <w:rPr>
                <w:rFonts w:ascii="Calibri" w:hAnsi="Calibri"/>
                <w:sz w:val="16"/>
                <w:szCs w:val="16"/>
              </w:rPr>
              <w:t>0.4</w:t>
            </w:r>
          </w:p>
        </w:tc>
        <w:tc>
          <w:tcPr>
            <w:tcW w:w="281" w:type="pct"/>
            <w:shd w:val="clear" w:color="auto" w:fill="FFFFFF" w:themeFill="background1"/>
            <w:vAlign w:val="bottom"/>
          </w:tcPr>
          <w:p w14:paraId="26AADAF6" w14:textId="77777777" w:rsidR="006F4A66" w:rsidRDefault="006F4A66"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135</w:t>
            </w:r>
          </w:p>
        </w:tc>
        <w:tc>
          <w:tcPr>
            <w:tcW w:w="278" w:type="pct"/>
            <w:shd w:val="clear" w:color="auto" w:fill="FFFFFF" w:themeFill="background1"/>
            <w:vAlign w:val="center"/>
          </w:tcPr>
          <w:p w14:paraId="039EE2B1" w14:textId="77777777" w:rsidR="006F4A66" w:rsidRPr="00390630" w:rsidRDefault="00244D8F" w:rsidP="006F4A6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1496</w:t>
            </w:r>
          </w:p>
        </w:tc>
      </w:tr>
      <w:tr w:rsidR="002F2DD1" w:rsidRPr="00F967E4" w14:paraId="375304F9" w14:textId="77777777" w:rsidTr="00D80FC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46" w:type="pct"/>
            <w:tcBorders>
              <w:right w:val="single" w:sz="4" w:space="0" w:color="auto"/>
            </w:tcBorders>
            <w:noWrap/>
            <w:vAlign w:val="center"/>
            <w:hideMark/>
          </w:tcPr>
          <w:p w14:paraId="0D62CC01" w14:textId="77777777" w:rsidR="006C4CC7" w:rsidRPr="00390630" w:rsidRDefault="006C4CC7" w:rsidP="005F6675">
            <w:pPr>
              <w:jc w:val="center"/>
              <w:rPr>
                <w:rFonts w:ascii="Calibri" w:eastAsia="Times New Roman" w:hAnsi="Calibri" w:cs="Times New Roman"/>
                <w:i w:val="0"/>
                <w:color w:val="000000"/>
                <w:sz w:val="16"/>
                <w:szCs w:val="16"/>
              </w:rPr>
            </w:pPr>
            <w:r w:rsidRPr="00390630">
              <w:rPr>
                <w:rFonts w:ascii="Calibri" w:eastAsia="Times New Roman" w:hAnsi="Calibri" w:cs="Times New Roman"/>
                <w:i w:val="0"/>
                <w:color w:val="000000"/>
                <w:sz w:val="16"/>
                <w:szCs w:val="16"/>
              </w:rPr>
              <w:t xml:space="preserve">Only polymer </w:t>
            </w:r>
          </w:p>
        </w:tc>
        <w:tc>
          <w:tcPr>
            <w:tcW w:w="279" w:type="pct"/>
            <w:shd w:val="clear" w:color="auto" w:fill="FFFFFF" w:themeFill="background1"/>
            <w:vAlign w:val="bottom"/>
          </w:tcPr>
          <w:p w14:paraId="2238EFFF" w14:textId="77777777" w:rsidR="006C4CC7" w:rsidRPr="00390630" w:rsidRDefault="006C4CC7" w:rsidP="005F667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w:t>
            </w:r>
          </w:p>
        </w:tc>
        <w:tc>
          <w:tcPr>
            <w:tcW w:w="279" w:type="pct"/>
            <w:shd w:val="clear" w:color="auto" w:fill="FFFFFF" w:themeFill="background1"/>
            <w:vAlign w:val="bottom"/>
          </w:tcPr>
          <w:p w14:paraId="7D5BE05D" w14:textId="77777777" w:rsidR="006C4CC7" w:rsidRPr="00390630" w:rsidRDefault="006C4CC7" w:rsidP="005F667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hAnsi="Calibri"/>
                <w:color w:val="000000"/>
                <w:sz w:val="16"/>
                <w:szCs w:val="16"/>
              </w:rPr>
              <w:t>0.09</w:t>
            </w:r>
          </w:p>
        </w:tc>
        <w:tc>
          <w:tcPr>
            <w:tcW w:w="279" w:type="pct"/>
            <w:tcBorders>
              <w:left w:val="nil"/>
              <w:right w:val="single" w:sz="4" w:space="0" w:color="auto"/>
            </w:tcBorders>
            <w:shd w:val="clear" w:color="auto" w:fill="FFFFFF" w:themeFill="background1"/>
            <w:noWrap/>
            <w:vAlign w:val="center"/>
            <w:hideMark/>
          </w:tcPr>
          <w:p w14:paraId="48BB465C" w14:textId="77777777" w:rsidR="006C4CC7" w:rsidRPr="00390630" w:rsidRDefault="006C4CC7" w:rsidP="005F667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0.1</w:t>
            </w:r>
          </w:p>
        </w:tc>
        <w:tc>
          <w:tcPr>
            <w:tcW w:w="278" w:type="pct"/>
            <w:gridSpan w:val="2"/>
            <w:tcBorders>
              <w:left w:val="single" w:sz="4" w:space="0" w:color="auto"/>
            </w:tcBorders>
            <w:shd w:val="clear" w:color="auto" w:fill="FFFFFF" w:themeFill="background1"/>
            <w:noWrap/>
            <w:vAlign w:val="center"/>
            <w:hideMark/>
          </w:tcPr>
          <w:p w14:paraId="53870F50" w14:textId="77777777" w:rsidR="006C4CC7" w:rsidRPr="00390630" w:rsidRDefault="006C4CC7" w:rsidP="005F667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3065</w:t>
            </w:r>
          </w:p>
        </w:tc>
        <w:tc>
          <w:tcPr>
            <w:tcW w:w="281" w:type="pct"/>
            <w:tcBorders>
              <w:left w:val="nil"/>
            </w:tcBorders>
            <w:shd w:val="clear" w:color="auto" w:fill="FFFFFF" w:themeFill="background1"/>
            <w:vAlign w:val="center"/>
          </w:tcPr>
          <w:p w14:paraId="7F634C5F" w14:textId="77777777" w:rsidR="006C4CC7" w:rsidRPr="00390630" w:rsidRDefault="006C4CC7" w:rsidP="005F667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w:t>
            </w:r>
          </w:p>
        </w:tc>
        <w:tc>
          <w:tcPr>
            <w:tcW w:w="292" w:type="pct"/>
            <w:tcBorders>
              <w:left w:val="nil"/>
            </w:tcBorders>
            <w:shd w:val="clear" w:color="auto" w:fill="FFFFFF" w:themeFill="background1"/>
            <w:noWrap/>
            <w:vAlign w:val="center"/>
            <w:hideMark/>
          </w:tcPr>
          <w:p w14:paraId="1F75D053" w14:textId="77777777" w:rsidR="006C4CC7" w:rsidRPr="00390630" w:rsidRDefault="006C4CC7" w:rsidP="005F667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w:t>
            </w:r>
          </w:p>
        </w:tc>
        <w:tc>
          <w:tcPr>
            <w:tcW w:w="281" w:type="pct"/>
            <w:shd w:val="clear" w:color="auto" w:fill="FFFFFF" w:themeFill="background1"/>
            <w:noWrap/>
            <w:vAlign w:val="center"/>
            <w:hideMark/>
          </w:tcPr>
          <w:p w14:paraId="05C5C4B7" w14:textId="77777777" w:rsidR="006C4CC7" w:rsidRPr="00A9602D" w:rsidRDefault="006C4CC7" w:rsidP="005F667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A9602D">
              <w:rPr>
                <w:rFonts w:ascii="Calibri" w:eastAsia="Times New Roman" w:hAnsi="Calibri" w:cs="Times New Roman"/>
                <w:color w:val="000000"/>
                <w:sz w:val="16"/>
                <w:szCs w:val="16"/>
              </w:rPr>
              <w:t>-</w:t>
            </w:r>
          </w:p>
        </w:tc>
        <w:tc>
          <w:tcPr>
            <w:tcW w:w="281" w:type="pct"/>
            <w:shd w:val="clear" w:color="auto" w:fill="FFFFFF" w:themeFill="background1"/>
            <w:noWrap/>
            <w:vAlign w:val="center"/>
            <w:hideMark/>
          </w:tcPr>
          <w:p w14:paraId="0F185BAD" w14:textId="77777777" w:rsidR="006C4CC7" w:rsidRPr="00A9602D" w:rsidRDefault="006C4CC7" w:rsidP="005F667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Cs/>
                <w:color w:val="000000"/>
                <w:sz w:val="16"/>
                <w:szCs w:val="16"/>
              </w:rPr>
            </w:pPr>
            <w:r w:rsidRPr="00A9602D">
              <w:rPr>
                <w:rFonts w:ascii="Calibri" w:eastAsia="Times New Roman" w:hAnsi="Calibri" w:cs="Times New Roman"/>
                <w:bCs/>
                <w:strike/>
                <w:color w:val="000000"/>
                <w:sz w:val="16"/>
                <w:szCs w:val="16"/>
              </w:rPr>
              <w:t>-</w:t>
            </w:r>
          </w:p>
        </w:tc>
        <w:tc>
          <w:tcPr>
            <w:tcW w:w="280" w:type="pct"/>
            <w:shd w:val="clear" w:color="auto" w:fill="FFFFFF" w:themeFill="background1"/>
            <w:noWrap/>
            <w:vAlign w:val="center"/>
            <w:hideMark/>
          </w:tcPr>
          <w:p w14:paraId="3481C25B" w14:textId="77777777" w:rsidR="006C4CC7" w:rsidRPr="00390630" w:rsidRDefault="006C4CC7" w:rsidP="005F667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w:t>
            </w:r>
          </w:p>
        </w:tc>
        <w:tc>
          <w:tcPr>
            <w:tcW w:w="284" w:type="pct"/>
            <w:tcBorders>
              <w:right w:val="single" w:sz="4" w:space="0" w:color="auto"/>
            </w:tcBorders>
            <w:shd w:val="clear" w:color="auto" w:fill="FFFFFF" w:themeFill="background1"/>
            <w:noWrap/>
            <w:vAlign w:val="center"/>
            <w:hideMark/>
          </w:tcPr>
          <w:p w14:paraId="7109F3F9" w14:textId="77777777" w:rsidR="006C4CC7" w:rsidRPr="00390630" w:rsidRDefault="006C4CC7" w:rsidP="005F667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w:t>
            </w:r>
          </w:p>
        </w:tc>
        <w:tc>
          <w:tcPr>
            <w:tcW w:w="281" w:type="pct"/>
            <w:tcBorders>
              <w:left w:val="nil"/>
            </w:tcBorders>
            <w:shd w:val="clear" w:color="auto" w:fill="FFFFFF" w:themeFill="background1"/>
            <w:vAlign w:val="center"/>
          </w:tcPr>
          <w:p w14:paraId="25E18C46" w14:textId="77777777" w:rsidR="006C4CC7" w:rsidRPr="00390630" w:rsidRDefault="006C4CC7" w:rsidP="005F667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390630">
              <w:rPr>
                <w:rFonts w:ascii="Calibri" w:eastAsia="Times New Roman" w:hAnsi="Calibri" w:cs="Times New Roman"/>
                <w:color w:val="000000"/>
                <w:sz w:val="16"/>
                <w:szCs w:val="16"/>
              </w:rPr>
              <w:t>-</w:t>
            </w:r>
          </w:p>
        </w:tc>
        <w:tc>
          <w:tcPr>
            <w:tcW w:w="281" w:type="pct"/>
            <w:shd w:val="clear" w:color="auto" w:fill="FFFFFF" w:themeFill="background1"/>
            <w:vAlign w:val="center"/>
          </w:tcPr>
          <w:p w14:paraId="58CF13CC" w14:textId="77777777" w:rsidR="006C4CC7" w:rsidRDefault="009C25EB" w:rsidP="006C4CC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w:t>
            </w:r>
          </w:p>
        </w:tc>
        <w:tc>
          <w:tcPr>
            <w:tcW w:w="278" w:type="pct"/>
            <w:shd w:val="clear" w:color="auto" w:fill="FFFFFF" w:themeFill="background1"/>
            <w:vAlign w:val="center"/>
          </w:tcPr>
          <w:p w14:paraId="1B37660F" w14:textId="77777777" w:rsidR="006C4CC7" w:rsidRPr="00390630" w:rsidRDefault="006C4CC7" w:rsidP="005F667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w:t>
            </w:r>
          </w:p>
        </w:tc>
      </w:tr>
    </w:tbl>
    <w:p w14:paraId="06F28ECA" w14:textId="77777777" w:rsidR="00667DF1" w:rsidRDefault="00667DF1" w:rsidP="00667DF1">
      <w:pPr>
        <w:pStyle w:val="Ingenmellomrom"/>
        <w:rPr>
          <w:sz w:val="16"/>
        </w:rPr>
      </w:pPr>
    </w:p>
    <w:p w14:paraId="225C960E" w14:textId="77777777" w:rsidR="00667DF1" w:rsidRDefault="00667DF1" w:rsidP="00667DF1">
      <w:pPr>
        <w:pStyle w:val="Ingenmellomrom"/>
        <w:rPr>
          <w:sz w:val="16"/>
        </w:rPr>
      </w:pPr>
    </w:p>
    <w:p w14:paraId="54F5532D" w14:textId="77777777" w:rsidR="00667DF1" w:rsidRPr="00990C2C" w:rsidRDefault="00667DF1" w:rsidP="00667DF1">
      <w:pPr>
        <w:pStyle w:val="Ingenmellomrom"/>
        <w:rPr>
          <w:sz w:val="16"/>
        </w:rPr>
      </w:pPr>
      <w:r w:rsidRPr="00990C2C">
        <w:rPr>
          <w:sz w:val="16"/>
        </w:rPr>
        <w:t>*</w:t>
      </w:r>
      <w:r>
        <w:rPr>
          <w:sz w:val="16"/>
        </w:rPr>
        <w:t>Poorly dissolved or p</w:t>
      </w:r>
      <w:r w:rsidRPr="00990C2C">
        <w:rPr>
          <w:sz w:val="16"/>
        </w:rPr>
        <w:t>recipi</w:t>
      </w:r>
      <w:r>
        <w:rPr>
          <w:sz w:val="16"/>
        </w:rPr>
        <w:t>ta</w:t>
      </w:r>
      <w:r w:rsidRPr="00990C2C">
        <w:rPr>
          <w:sz w:val="16"/>
        </w:rPr>
        <w:t>t</w:t>
      </w:r>
      <w:r>
        <w:rPr>
          <w:sz w:val="16"/>
        </w:rPr>
        <w:t>ed polymer</w:t>
      </w:r>
    </w:p>
    <w:p w14:paraId="6284D91C" w14:textId="77777777" w:rsidR="00667DF1" w:rsidRPr="00990C2C" w:rsidRDefault="00667DF1" w:rsidP="00667DF1">
      <w:pPr>
        <w:pStyle w:val="Ingenmellomrom"/>
        <w:rPr>
          <w:sz w:val="16"/>
        </w:rPr>
      </w:pPr>
      <w:r w:rsidRPr="00990C2C">
        <w:rPr>
          <w:sz w:val="16"/>
        </w:rPr>
        <w:t>¨Poor separation in SEC</w:t>
      </w:r>
    </w:p>
    <w:p w14:paraId="1D89F95D" w14:textId="77777777" w:rsidR="00667DF1" w:rsidRPr="00990C2C" w:rsidRDefault="00667DF1" w:rsidP="00667DF1">
      <w:pPr>
        <w:pStyle w:val="Ingenmellomrom"/>
        <w:rPr>
          <w:sz w:val="16"/>
        </w:rPr>
      </w:pPr>
      <w:r w:rsidRPr="00990C2C">
        <w:rPr>
          <w:b/>
          <w:sz w:val="16"/>
        </w:rPr>
        <w:t>Bold</w:t>
      </w:r>
      <w:r w:rsidRPr="008F0D56">
        <w:rPr>
          <w:sz w:val="16"/>
        </w:rPr>
        <w:t>:</w:t>
      </w:r>
      <w:r w:rsidRPr="00990C2C">
        <w:rPr>
          <w:sz w:val="16"/>
        </w:rPr>
        <w:t xml:space="preserve"> </w:t>
      </w:r>
      <w:r>
        <w:rPr>
          <w:sz w:val="16"/>
        </w:rPr>
        <w:t>Analyte-</w:t>
      </w:r>
      <w:r w:rsidRPr="00E9456F">
        <w:rPr>
          <w:sz w:val="16"/>
        </w:rPr>
        <w:t xml:space="preserve">enriched </w:t>
      </w:r>
      <w:r w:rsidR="00F20E35">
        <w:rPr>
          <w:sz w:val="16"/>
        </w:rPr>
        <w:t>media</w:t>
      </w:r>
    </w:p>
    <w:p w14:paraId="513037BB" w14:textId="77777777" w:rsidR="00667DF1" w:rsidRPr="00990C2C" w:rsidRDefault="00667DF1" w:rsidP="00667DF1">
      <w:pPr>
        <w:pStyle w:val="Ingenmellomrom"/>
        <w:rPr>
          <w:sz w:val="16"/>
        </w:rPr>
      </w:pPr>
      <w:r w:rsidRPr="00DD6127">
        <w:rPr>
          <w:i/>
          <w:sz w:val="16"/>
          <w:u w:val="single"/>
        </w:rPr>
        <w:lastRenderedPageBreak/>
        <w:t>Italic</w:t>
      </w:r>
      <w:r w:rsidR="005F6675">
        <w:rPr>
          <w:i/>
          <w:sz w:val="16"/>
          <w:u w:val="single"/>
        </w:rPr>
        <w:t xml:space="preserve"> underscore</w:t>
      </w:r>
      <w:r>
        <w:rPr>
          <w:sz w:val="16"/>
        </w:rPr>
        <w:t>:</w:t>
      </w:r>
      <w:r w:rsidRPr="00990C2C">
        <w:rPr>
          <w:sz w:val="16"/>
        </w:rPr>
        <w:t xml:space="preserve"> &lt; 50 % recovery</w:t>
      </w:r>
      <w:r>
        <w:rPr>
          <w:sz w:val="16"/>
        </w:rPr>
        <w:t xml:space="preserve"> (</w:t>
      </w:r>
      <w:proofErr w:type="spellStart"/>
      <w:r w:rsidRPr="005F6675">
        <w:rPr>
          <w:i/>
          <w:sz w:val="16"/>
        </w:rPr>
        <w:t>C</w:t>
      </w:r>
      <w:r w:rsidRPr="005F6675">
        <w:rPr>
          <w:i/>
          <w:sz w:val="16"/>
          <w:vertAlign w:val="subscript"/>
        </w:rPr>
        <w:t>measured</w:t>
      </w:r>
      <w:proofErr w:type="spellEnd"/>
      <w:r w:rsidRPr="005F6675">
        <w:rPr>
          <w:i/>
          <w:sz w:val="16"/>
        </w:rPr>
        <w:t>/</w:t>
      </w:r>
      <w:proofErr w:type="spellStart"/>
      <w:r w:rsidRPr="005F6675">
        <w:rPr>
          <w:i/>
          <w:sz w:val="16"/>
        </w:rPr>
        <w:t>C</w:t>
      </w:r>
      <w:r w:rsidRPr="005F6675">
        <w:rPr>
          <w:i/>
          <w:sz w:val="16"/>
          <w:vertAlign w:val="subscript"/>
        </w:rPr>
        <w:t>nominal</w:t>
      </w:r>
      <w:proofErr w:type="spellEnd"/>
      <w:r>
        <w:rPr>
          <w:sz w:val="16"/>
        </w:rPr>
        <w:t>)</w:t>
      </w:r>
    </w:p>
    <w:p w14:paraId="41D6DDB2" w14:textId="77777777" w:rsidR="00667DF1" w:rsidRPr="00BA0A08" w:rsidRDefault="00667DF1" w:rsidP="00BA0A08">
      <w:pPr>
        <w:pStyle w:val="Ingenmellomrom"/>
        <w:spacing w:after="240"/>
        <w:rPr>
          <w:sz w:val="16"/>
        </w:rPr>
      </w:pPr>
      <w:proofErr w:type="spellStart"/>
      <w:r w:rsidRPr="00990C2C">
        <w:rPr>
          <w:strike/>
          <w:sz w:val="16"/>
        </w:rPr>
        <w:t>Striketrough</w:t>
      </w:r>
      <w:proofErr w:type="spellEnd"/>
      <w:r>
        <w:rPr>
          <w:sz w:val="16"/>
        </w:rPr>
        <w:t>:</w:t>
      </w:r>
      <w:r w:rsidRPr="00990C2C">
        <w:rPr>
          <w:sz w:val="16"/>
        </w:rPr>
        <w:t xml:space="preserve"> </w:t>
      </w:r>
      <w:r w:rsidR="004B57AC">
        <w:rPr>
          <w:sz w:val="16"/>
        </w:rPr>
        <w:t>Uncertainty too high or p</w:t>
      </w:r>
      <w:r w:rsidR="009C25EB">
        <w:rPr>
          <w:sz w:val="16"/>
        </w:rPr>
        <w:t xml:space="preserve">eak overlapping with solvent peak </w:t>
      </w:r>
      <w:r w:rsidRPr="00990C2C">
        <w:rPr>
          <w:sz w:val="16"/>
        </w:rPr>
        <w:t xml:space="preserve">in </w:t>
      </w:r>
      <w:r>
        <w:rPr>
          <w:sz w:val="16"/>
        </w:rPr>
        <w:t>SEC-</w:t>
      </w:r>
      <w:r w:rsidRPr="00990C2C">
        <w:rPr>
          <w:sz w:val="16"/>
        </w:rPr>
        <w:t>MALLS-</w:t>
      </w:r>
      <w:proofErr w:type="spellStart"/>
      <w:r w:rsidRPr="00990C2C">
        <w:rPr>
          <w:sz w:val="16"/>
        </w:rPr>
        <w:t>dRI</w:t>
      </w:r>
      <w:proofErr w:type="spellEnd"/>
      <w:r>
        <w:rPr>
          <w:sz w:val="16"/>
        </w:rPr>
        <w:t xml:space="preserve"> </w:t>
      </w:r>
      <w:r w:rsidR="009410C4">
        <w:rPr>
          <w:sz w:val="16"/>
        </w:rPr>
        <w:t xml:space="preserve"> </w:t>
      </w:r>
      <w:r w:rsidR="00AD4730">
        <w:rPr>
          <w:sz w:val="16"/>
        </w:rPr>
        <w:t xml:space="preserve"> </w:t>
      </w:r>
    </w:p>
    <w:p w14:paraId="6B03CA8E" w14:textId="77777777" w:rsidR="00C67580" w:rsidRDefault="00B83154" w:rsidP="00B83154">
      <w:pPr>
        <w:pStyle w:val="Overskrift2"/>
      </w:pPr>
      <w:commentRangeStart w:id="153"/>
      <w:r>
        <w:t xml:space="preserve">Part 2 - </w:t>
      </w:r>
      <w:r w:rsidR="00E56494">
        <w:t>Marine d</w:t>
      </w:r>
      <w:r w:rsidR="007B1BB3">
        <w:t>epolymerization</w:t>
      </w:r>
      <w:r w:rsidR="00787A6F">
        <w:t xml:space="preserve"> mode</w:t>
      </w:r>
      <w:r w:rsidR="007B1BB3">
        <w:t xml:space="preserve">ling </w:t>
      </w:r>
      <w:commentRangeEnd w:id="153"/>
      <w:r w:rsidR="002F2DD1">
        <w:rPr>
          <w:rStyle w:val="Merknadsreferanse"/>
          <w:rFonts w:asciiTheme="minorHAnsi" w:eastAsia="Batang" w:hAnsiTheme="minorHAnsi" w:cstheme="minorBidi"/>
          <w:color w:val="auto"/>
        </w:rPr>
        <w:commentReference w:id="153"/>
      </w:r>
    </w:p>
    <w:p w14:paraId="0B7EA213" w14:textId="77777777" w:rsidR="00EE1D84" w:rsidRPr="00D573D6" w:rsidRDefault="00A020D3" w:rsidP="00096CD1">
      <w:pPr>
        <w:rPr>
          <w:color w:val="000000" w:themeColor="text1"/>
        </w:rPr>
      </w:pPr>
      <w:r>
        <w:t>It is thus been established</w:t>
      </w:r>
      <w:r w:rsidR="003D000B">
        <w:t xml:space="preserve"> that</w:t>
      </w:r>
      <w:r>
        <w:t xml:space="preserve"> when discharged to marine syst</w:t>
      </w:r>
      <w:r w:rsidR="00AE0FDC">
        <w:t xml:space="preserve">ems, polymer may ultimately </w:t>
      </w:r>
      <w:r w:rsidR="00E67FA5">
        <w:t>bio</w:t>
      </w:r>
      <w:r w:rsidR="00AE0FDC">
        <w:t>degrade</w:t>
      </w:r>
      <w:r>
        <w:t xml:space="preserve"> when exposed to </w:t>
      </w:r>
      <w:r w:rsidR="00AE0FDC">
        <w:t xml:space="preserve">solar radiation in </w:t>
      </w:r>
      <w:r w:rsidR="00F04ECD">
        <w:t>surface waters</w:t>
      </w:r>
      <w:r w:rsidR="007D71AB">
        <w:t>. Bu</w:t>
      </w:r>
      <w:r w:rsidR="00F04ECD">
        <w:t xml:space="preserve">t </w:t>
      </w:r>
      <w:r w:rsidR="007D71AB">
        <w:t xml:space="preserve">this still take several years to decades for more resilient polymers </w:t>
      </w:r>
      <w:proofErr w:type="gramStart"/>
      <w:r w:rsidR="007D71AB">
        <w:t>in spite of</w:t>
      </w:r>
      <w:proofErr w:type="gramEnd"/>
      <w:r w:rsidR="007D71AB">
        <w:t xml:space="preserve"> a </w:t>
      </w:r>
      <w:r w:rsidR="003D000B">
        <w:t>high exposure rate</w:t>
      </w:r>
      <w:r w:rsidR="00F04ECD">
        <w:t xml:space="preserve">, even </w:t>
      </w:r>
      <w:r w:rsidR="009A4452">
        <w:t>when</w:t>
      </w:r>
      <w:r w:rsidR="00F04ECD">
        <w:t xml:space="preserve"> </w:t>
      </w:r>
      <w:r w:rsidR="00402F64">
        <w:t xml:space="preserve">the </w:t>
      </w:r>
      <w:r w:rsidR="00F04ECD">
        <w:t>polymer come severely pre-degraded</w:t>
      </w:r>
      <w:r w:rsidR="003D000B">
        <w:t xml:space="preserve">. </w:t>
      </w:r>
      <w:r w:rsidR="00892027">
        <w:t>T</w:t>
      </w:r>
      <w:r w:rsidR="00B900B7">
        <w:t xml:space="preserve">his </w:t>
      </w:r>
      <w:r w:rsidR="00892027">
        <w:t>can</w:t>
      </w:r>
      <w:r w:rsidR="00B900B7">
        <w:t xml:space="preserve"> be attributed to </w:t>
      </w:r>
      <w:r w:rsidR="00892027">
        <w:t xml:space="preserve">the </w:t>
      </w:r>
      <w:r w:rsidR="00B900B7">
        <w:t xml:space="preserve">relatively </w:t>
      </w:r>
      <w:proofErr w:type="gramStart"/>
      <w:r w:rsidR="00AE0FDC">
        <w:t>high</w:t>
      </w:r>
      <w:r w:rsidR="00B900B7">
        <w:t xml:space="preserve"> test</w:t>
      </w:r>
      <w:proofErr w:type="gramEnd"/>
      <w:r w:rsidR="00B900B7">
        <w:t xml:space="preserve"> concentrations</w:t>
      </w:r>
      <w:r w:rsidR="003D000B">
        <w:t>.</w:t>
      </w:r>
      <w:r w:rsidR="00B900B7">
        <w:t xml:space="preserve"> In a realistic scenario, concentrations are not going to stay in mg L</w:t>
      </w:r>
      <w:r w:rsidR="00B900B7">
        <w:rPr>
          <w:vertAlign w:val="superscript"/>
        </w:rPr>
        <w:t>-1</w:t>
      </w:r>
      <w:r w:rsidR="00F04ECD">
        <w:t xml:space="preserve"> range for long and lifetimes should </w:t>
      </w:r>
      <w:r w:rsidR="00892027">
        <w:t xml:space="preserve">therefore </w:t>
      </w:r>
      <w:r w:rsidR="00F04ECD">
        <w:t>beco</w:t>
      </w:r>
      <w:r w:rsidR="00892027">
        <w:t xml:space="preserve">me </w:t>
      </w:r>
      <w:r w:rsidR="00F04ECD">
        <w:t>sho</w:t>
      </w:r>
      <w:r w:rsidR="00892027">
        <w:t>rter</w:t>
      </w:r>
      <w:r w:rsidR="009D6582">
        <w:t xml:space="preserve"> according to our measurements. The exposure rate on the other hand should </w:t>
      </w:r>
      <w:r w:rsidR="00892027">
        <w:t>be</w:t>
      </w:r>
      <w:r w:rsidR="009D6582">
        <w:t xml:space="preserve"> lower</w:t>
      </w:r>
      <w:r w:rsidR="00D85C01">
        <w:t xml:space="preserve"> due to a range of variables</w:t>
      </w:r>
      <w:r w:rsidR="009D6582">
        <w:t xml:space="preserve">, effectively increasing lifetime. </w:t>
      </w:r>
      <w:r w:rsidR="00CC010F">
        <w:t xml:space="preserve">Marine fate, effects, and distribution models should compensate for these variables to render the experimental </w:t>
      </w:r>
      <w:r w:rsidR="008D35D7">
        <w:t>data</w:t>
      </w:r>
      <w:r w:rsidR="00CC010F">
        <w:t xml:space="preserve"> useful for risk assessment. The d</w:t>
      </w:r>
      <w:r w:rsidR="00D573D6">
        <w:t xml:space="preserve">epolymerization kinetics must be first be identified </w:t>
      </w:r>
      <w:proofErr w:type="gramStart"/>
      <w:r w:rsidR="00D573D6">
        <w:t>in order to</w:t>
      </w:r>
      <w:proofErr w:type="gramEnd"/>
      <w:r w:rsidR="00D573D6">
        <w:t xml:space="preserve"> achieve that. </w:t>
      </w:r>
      <w:r w:rsidR="00295528">
        <w:t>Mccoy and Madras described the nature of depolymerization and</w:t>
      </w:r>
      <w:r w:rsidR="00D573D6">
        <w:t xml:space="preserve"> the effects of random binary chain scission on polymer characteristics</w:t>
      </w:r>
      <w:r w:rsidR="00295528">
        <w:t xml:space="preserve"> </w:t>
      </w:r>
      <w:r w:rsidR="00295528">
        <w:fldChar w:fldCharType="begin"/>
      </w:r>
      <w:r w:rsidR="00295528">
        <w:instrText xml:space="preserve"> ADDIN ZOTERO_ITEM CSL_CITATION {"citationID":"qFwV18t0","properties":{"formattedCitation":"(McCoy and Madras, 1997)","plainCitation":"(McCoy and Madras, 1997)"},"citationItems":[{"id":2631,"uris":["http://zotero.org/users/local/a8HRoHEw/items/WVNST6MI"],"uri":["http://zotero.org/users/local/a8HRoHEw/items/WVNST6MI"],"itemData":{"id":2631,"type":"article-journal","title":"Degradation kinetics of polymers in solution: Dynamics of molecular weight distributions","container-title":"AIChE Journal","page":"802-810","volume":"43","issue":"3","source":"Wiley Online Library","abstract":"Polymer degradation occurs when macromolecular chains are broken under the influence of thermal, mechanical or chemical energy. Chain-end depolymerization and random- and midpoint-chain scission are mechanisms that have been observed in liquid-phase polymer degradation. Here we develop mathematical models, unified by continuous-mixture kinetics, to show how these different mechanisms affect polymer degradation in solution. Rate expressions for the fragmentation of molecular-weight distributions (MWDs) govern the evolution of MWDs. The governing integrodifferential equations can be solved analytically for realistic conditions. Moment analysis for first-order continuous kinetics shows the temporal behavior of MWDs. Chain-end depolymerization yields monomer product and polymer molecular-weight moments that vary linearly with time. In contrast, random- and midpoint-chain scission models display exponential time behavior. The mathematical results reasonably describe experimental observations for polymer degradation. This approach, based on the time evolution of continuous distributions of chain length or molecular weight, provides a framework for interpreting several types of macromolecular degradation processes, particularly how bimodal MWDs can evolve during degradation.","URL":"https://www.onlinelibrary.wiley.com/doi/abs/10.1002/aic.690430325","DOI":"10.1002/aic.690430325","ISSN":"1547-5905","note":"00089","shortTitle":"Degradation kinetics of polymers in solution","language":"en","author":[{"family":"McCoy","given":"Benjamin J."},{"family":"Madras","given":"Giridhar"}],"issued":{"date-parts":[["1997",3,1]]},"accessed":{"date-parts":[["2018",10,12]]}},"label":"page"}],"schema":"https://github.com/citation-style-language/schema/raw/master/csl-citation.json"} </w:instrText>
      </w:r>
      <w:r w:rsidR="00295528">
        <w:fldChar w:fldCharType="separate"/>
      </w:r>
      <w:r w:rsidR="00295528" w:rsidRPr="009034A1">
        <w:rPr>
          <w:rFonts w:ascii="Calibri" w:hAnsi="Calibri"/>
        </w:rPr>
        <w:t>(McCoy and Madras, 1997)</w:t>
      </w:r>
      <w:r w:rsidR="00295528">
        <w:fldChar w:fldCharType="end"/>
      </w:r>
      <w:r w:rsidR="00D573D6">
        <w:t>.</w:t>
      </w:r>
      <w:r w:rsidR="00295528" w:rsidRPr="00D573D6">
        <w:t xml:space="preserve"> Aarthi </w:t>
      </w:r>
      <w:r w:rsidR="00D573D6">
        <w:t>described how other modes of depolymerization would look like</w:t>
      </w:r>
      <w:r w:rsidR="006B5EAA" w:rsidRPr="00D573D6">
        <w:t xml:space="preserve"> </w:t>
      </w:r>
      <w:r w:rsidR="00D573D6">
        <w:fldChar w:fldCharType="begin"/>
      </w:r>
      <w:r w:rsidR="00D573D6" w:rsidRPr="00D573D6">
        <w:instrText xml:space="preserve"> ADDIN ZOTERO_ITEM CSL_CITATION {"citationID":"0uVwgKaI","properties":{"formattedCitation":"(Aarthi et al., 2007)","plainCitation":"(Aarthi et al., 2007)"},"citationItems":[{"id":913,"uris":["http://zotero.org/users/local/a8HRoHEw/items/AH8BSMNG"],"uri":["http://zotero.org/users/local/a8HRoHEw/items/AH8BSMNG"],"itemData":{"id":913,"type":"article-journal","title":"Degradation of Water Soluble Polymers under Combined Ultrasonic and Ultraviolet Radiation","container-title":"Industrial &amp; Engineering Chemistry Research","page":"6204-6210","volume":"46","issue":"19","source":"ACS Publications","abstract":"The degradation of water soluble polymers, namely, poly(ethylene oxide) (PEO), poly(acrylic acid) (PAA), and poly(vinyl pyrrolidone) (PVP), by ultraviolet (UV) and ultrasound (US) exposure in the presence of combustion solution synthesized TiO2 (CSN TiO2) was investigated. The time evolution of the molecular weight distributions (MWDs) was determined by gel permeation chromatography (GPC). A continuous distribution model based on binary scission was proposed, and the degradation rate coefficient was determined. The degradation of polymers was also investigated with combined simultaneous exposure to UV and US in the presence of CSN TiO2. The model with binary breakage and additive contribution from UV and US fits the experimental values of the number-average molecular weight but not the weight-average molecular weight and thus is not a true representation of the physical process. Therefore, a ternary fragmentation model was developed and used to fit the experimental data successfully. The increase in overall rate of degradation on the combined simultaneous exposure of ultraviolet and ultrasound is due to an increase in the number of scission products per breakage and not due to the increase in the intrinsic rate.","URL":"http://dx.doi.org/10.1021/ie070287+","DOI":"10.1021/ie070287+","ISSN":"0888-5885","note":"00025","journalAbbreviation":"Ind. Eng. Chem. Res.","author":[{"family":"Aarthi","given":"T."},{"family":"Shaama","given":"M. S."},{"family":"Madras","given":"Giridhar"}],"issued":{"date-parts":[["2007",9,1]]},"accessed":{"date-parts":[["2016",4,4]]}}}],"schema":"https://github.com/citation-style-language/schema/raw/master/csl-citation.json"} </w:instrText>
      </w:r>
      <w:r w:rsidR="00D573D6">
        <w:fldChar w:fldCharType="separate"/>
      </w:r>
      <w:r w:rsidR="00D573D6" w:rsidRPr="00D573D6">
        <w:rPr>
          <w:rFonts w:ascii="Calibri" w:hAnsi="Calibri"/>
        </w:rPr>
        <w:t>(Aarthi et al., 2007)</w:t>
      </w:r>
      <w:r w:rsidR="00D573D6">
        <w:fldChar w:fldCharType="end"/>
      </w:r>
      <w:r w:rsidR="00D573D6">
        <w:t xml:space="preserve">. </w:t>
      </w:r>
      <w:proofErr w:type="spellStart"/>
      <w:r w:rsidR="00D573D6">
        <w:t>Bellenger</w:t>
      </w:r>
      <w:proofErr w:type="spellEnd"/>
      <w:r w:rsidR="00D573D6">
        <w:t xml:space="preserve"> described how to predict polymer lifetime as a function of </w:t>
      </w:r>
      <w:r w:rsidR="006864B2" w:rsidRPr="00295528">
        <w:rPr>
          <w:i/>
        </w:rPr>
        <w:t>Mn</w:t>
      </w:r>
      <w:r w:rsidR="006864B2">
        <w:t xml:space="preserve">, the number average molecular weight </w:t>
      </w:r>
      <w:r w:rsidR="00D573D6">
        <w:fldChar w:fldCharType="begin"/>
      </w:r>
      <w:r w:rsidR="00D573D6">
        <w:instrText xml:space="preserve"> ADDIN ZOTERO_ITEM CSL_CITATION {"citationID":"VIyG6hmq","properties":{"formattedCitation":"(Bellenger et al., 1995)","plainCitation":"(Bellenger et al., 1995)"},"citationItems":[{"id":3350,"uris":["http://zotero.org/users/local/a8HRoHEw/items/2X662HJI"],"uri":["http://zotero.org/users/local/a8HRoHEw/items/2X662HJI"],"itemData":{"id":3350,"type":"article-journal","title":"Lifetime prediction in the hydrolytic ageing of polyesters","container-title":"Polymer Degradation and Stability","page":"91-97","volume":"49","issue":"1","source":"ScienceDirect","abstract":"Linear and cross-linked polyesters are subject to hydrolytic ageing. Ester hydrolysis leads to chain scission and thus to embrittlement. We attempt to review some problems of lifetime prediction in this field. We define first an ideal case of hydrolysis in which the chain scission is non-autocatalytic, non-diffusion controlled and purely rand</w:instrText>
      </w:r>
      <w:r w:rsidR="00D573D6" w:rsidRPr="00D573D6">
        <w:instrText>om. For linear polymers, we can use non-arbitrary end-life criteria based on the well-known relationship between the ductile-brittle transition and the entanglement limit of molecular weight. For crosslinked polymers, such criteria cannot be used owing to the initially brittle character of the material. Crosslink density measurements can be used to evaluate the degradation rate, but spectrometric measurements of the ester concentration are recommended in the range of high conversions. Non-ideal cases are review</w:instrText>
      </w:r>
      <w:r w:rsidR="00D573D6" w:rsidRPr="00CC010F">
        <w:instrText xml:space="preserve">ed. Many reasons can explain the departure from ideality: diffusion control of hydrolysis kinetics, heterogeneity of semi-crystalline polymers, variation of the hydrophilicity with the hydrolysis conversion, etc. Some questions about the morphological aspects remain unanswered. Other chemical reasons can be involved: autocatalysis, which is still controversial, and non-random chain scission, which seems especially important for unsaturated polyesters.","URL":"http://www.sciencedirect.com/science/article/pii/014139109500049R","DOI":"10.1016/0141-3910(95)00049-R","ISSN":"0141-3910","note":"00091","journalAbbreviation":"Polymer Degradation and Stability","author":[{"family":"Bellenger","given":"V."},{"family":"Ganem","given":"M."},{"family":"Mortaigne","given":"B."},{"family":"Verdu","given":"J."}],"issued":{"date-parts":[["1995",1,1]]},"accessed":{"date-parts":[["2020",10,15]]}}}],"schema":"https://github.com/citation-style-language/schema/raw/master/csl-citation.json"} </w:instrText>
      </w:r>
      <w:r w:rsidR="00D573D6">
        <w:fldChar w:fldCharType="separate"/>
      </w:r>
      <w:r w:rsidR="00D573D6" w:rsidRPr="00CC010F">
        <w:rPr>
          <w:rFonts w:ascii="Calibri" w:hAnsi="Calibri"/>
        </w:rPr>
        <w:t>(Bellenger et al., 1995)</w:t>
      </w:r>
      <w:r w:rsidR="00D573D6">
        <w:fldChar w:fldCharType="end"/>
      </w:r>
      <w:r w:rsidR="00D573D6" w:rsidRPr="00CC010F">
        <w:t xml:space="preserve">. </w:t>
      </w:r>
      <w:r w:rsidR="00D573D6">
        <w:t>Based on those works</w:t>
      </w:r>
      <w:r w:rsidR="00525F5B">
        <w:t xml:space="preserve"> and the </w:t>
      </w:r>
      <w:r w:rsidR="006864B2">
        <w:t>adapted model below</w:t>
      </w:r>
      <w:r w:rsidR="00525F5B">
        <w:t>,</w:t>
      </w:r>
      <w:r w:rsidR="00D573D6">
        <w:t xml:space="preserve"> we see that </w:t>
      </w:r>
      <w:r w:rsidR="00CC010F">
        <w:t xml:space="preserve">random binary chain scission kinetics fits the observations. </w:t>
      </w:r>
      <w:r w:rsidR="00FC0CBC" w:rsidRPr="00D573D6">
        <w:rPr>
          <w:color w:val="000000" w:themeColor="text1"/>
        </w:rPr>
        <w:t xml:space="preserve">In </w:t>
      </w:r>
      <w:r w:rsidR="00C67580" w:rsidRPr="00D573D6">
        <w:rPr>
          <w:color w:val="000000" w:themeColor="text1"/>
        </w:rPr>
        <w:t>constant</w:t>
      </w:r>
      <w:r w:rsidR="00223375" w:rsidRPr="00D573D6">
        <w:rPr>
          <w:color w:val="000000" w:themeColor="text1"/>
        </w:rPr>
        <w:t xml:space="preserve"> </w:t>
      </w:r>
      <w:r w:rsidR="003B66A1" w:rsidRPr="00D573D6">
        <w:rPr>
          <w:color w:val="000000" w:themeColor="text1"/>
        </w:rPr>
        <w:t xml:space="preserve">polymer </w:t>
      </w:r>
      <w:r w:rsidR="00FC0CBC" w:rsidRPr="00D573D6">
        <w:rPr>
          <w:color w:val="000000" w:themeColor="text1"/>
        </w:rPr>
        <w:t>mass</w:t>
      </w:r>
      <w:r w:rsidR="003B66A1" w:rsidRPr="00D573D6">
        <w:rPr>
          <w:color w:val="000000" w:themeColor="text1"/>
        </w:rPr>
        <w:t xml:space="preserve"> concentration </w:t>
      </w:r>
      <w:r w:rsidR="003B66A1" w:rsidRPr="00D573D6">
        <w:rPr>
          <w:i/>
          <w:color w:val="000000" w:themeColor="text1"/>
        </w:rPr>
        <w:t>C</w:t>
      </w:r>
      <w:r w:rsidR="003B66A1" w:rsidRPr="00D573D6">
        <w:rPr>
          <w:color w:val="000000" w:themeColor="text1"/>
        </w:rPr>
        <w:t xml:space="preserve"> [g L</w:t>
      </w:r>
      <w:r w:rsidR="003B66A1" w:rsidRPr="00D573D6">
        <w:rPr>
          <w:color w:val="000000" w:themeColor="text1"/>
          <w:vertAlign w:val="superscript"/>
        </w:rPr>
        <w:t>-1</w:t>
      </w:r>
      <w:r w:rsidR="003B66A1" w:rsidRPr="00D573D6">
        <w:rPr>
          <w:color w:val="000000" w:themeColor="text1"/>
        </w:rPr>
        <w:t>]</w:t>
      </w:r>
      <w:r w:rsidR="006864B2">
        <w:rPr>
          <w:color w:val="000000" w:themeColor="text1"/>
        </w:rPr>
        <w:t xml:space="preserve"> </w:t>
      </w:r>
      <w:r w:rsidR="006864B2">
        <w:t>system</w:t>
      </w:r>
      <w:r w:rsidR="003B66A1" w:rsidRPr="00D573D6">
        <w:rPr>
          <w:color w:val="000000" w:themeColor="text1"/>
        </w:rPr>
        <w:t xml:space="preserve">, the number of chain scission events </w:t>
      </w:r>
      <w:r w:rsidR="006864B2">
        <w:rPr>
          <w:color w:val="000000" w:themeColor="text1"/>
        </w:rPr>
        <w:t>that any</w:t>
      </w:r>
      <w:r w:rsidR="00A46967" w:rsidRPr="00D573D6">
        <w:rPr>
          <w:color w:val="000000" w:themeColor="text1"/>
        </w:rPr>
        <w:t xml:space="preserve"> </w:t>
      </w:r>
      <w:r w:rsidR="003B66A1" w:rsidRPr="00D573D6">
        <w:rPr>
          <w:color w:val="000000" w:themeColor="text1"/>
        </w:rPr>
        <w:t>molecule</w:t>
      </w:r>
      <w:r w:rsidR="006864B2">
        <w:rPr>
          <w:color w:val="000000" w:themeColor="text1"/>
        </w:rPr>
        <w:t xml:space="preserve"> experience on average</w:t>
      </w:r>
      <w:r w:rsidR="00A46967" w:rsidRPr="00D573D6">
        <w:rPr>
          <w:color w:val="000000" w:themeColor="text1"/>
        </w:rPr>
        <w:t xml:space="preserve"> </w:t>
      </w:r>
      <w:proofErr w:type="spellStart"/>
      <w:r w:rsidR="00A46967" w:rsidRPr="00D573D6">
        <w:rPr>
          <w:i/>
          <w:color w:val="000000" w:themeColor="text1"/>
        </w:rPr>
        <w:t>X</w:t>
      </w:r>
      <w:r w:rsidR="00A46967" w:rsidRPr="00D573D6">
        <w:rPr>
          <w:i/>
          <w:color w:val="000000" w:themeColor="text1"/>
          <w:vertAlign w:val="subscript"/>
        </w:rPr>
        <w:t>He</w:t>
      </w:r>
      <w:proofErr w:type="spellEnd"/>
      <w:r w:rsidR="003B66A1" w:rsidRPr="00D573D6">
        <w:rPr>
          <w:color w:val="000000" w:themeColor="text1"/>
        </w:rPr>
        <w:t xml:space="preserve"> as a </w:t>
      </w:r>
      <w:r w:rsidR="00A46967" w:rsidRPr="00D573D6">
        <w:rPr>
          <w:color w:val="000000" w:themeColor="text1"/>
        </w:rPr>
        <w:t>result</w:t>
      </w:r>
      <w:r w:rsidR="003B66A1" w:rsidRPr="00D573D6">
        <w:rPr>
          <w:color w:val="000000" w:themeColor="text1"/>
        </w:rPr>
        <w:t xml:space="preserve"> of </w:t>
      </w:r>
      <w:r w:rsidR="00C9031D" w:rsidRPr="00D573D6">
        <w:rPr>
          <w:color w:val="000000" w:themeColor="text1"/>
        </w:rPr>
        <w:t xml:space="preserve">radiant </w:t>
      </w:r>
      <w:r w:rsidR="003B66A1" w:rsidRPr="00D573D6">
        <w:rPr>
          <w:color w:val="000000" w:themeColor="text1"/>
        </w:rPr>
        <w:t>exposure</w:t>
      </w:r>
      <w:r w:rsidR="000C096A" w:rsidRPr="00D573D6">
        <w:rPr>
          <w:color w:val="000000" w:themeColor="text1"/>
        </w:rPr>
        <w:t xml:space="preserve"> </w:t>
      </w:r>
      <w:r w:rsidR="00A46967" w:rsidRPr="00D573D6">
        <w:rPr>
          <w:i/>
          <w:color w:val="000000" w:themeColor="text1"/>
        </w:rPr>
        <w:t>H</w:t>
      </w:r>
      <w:r w:rsidR="00A46967" w:rsidRPr="00D573D6">
        <w:rPr>
          <w:i/>
          <w:color w:val="000000" w:themeColor="text1"/>
          <w:vertAlign w:val="subscript"/>
        </w:rPr>
        <w:t>e</w:t>
      </w:r>
      <w:r w:rsidR="000C096A" w:rsidRPr="00D573D6">
        <w:t xml:space="preserve"> [J m</w:t>
      </w:r>
      <w:r w:rsidR="000C096A" w:rsidRPr="00D573D6">
        <w:rPr>
          <w:vertAlign w:val="superscript"/>
        </w:rPr>
        <w:t>-2</w:t>
      </w:r>
      <w:r w:rsidR="000C096A" w:rsidRPr="00D573D6">
        <w:t>]</w:t>
      </w:r>
      <w:r w:rsidR="00A46967" w:rsidRPr="00D573D6">
        <w:t>,</w:t>
      </w:r>
      <w:r w:rsidR="003B66A1" w:rsidRPr="00D573D6">
        <w:rPr>
          <w:color w:val="000000" w:themeColor="text1"/>
        </w:rPr>
        <w:t xml:space="preserve"> </w:t>
      </w:r>
      <w:r w:rsidR="00C9031D" w:rsidRPr="00D573D6">
        <w:rPr>
          <w:color w:val="000000" w:themeColor="text1"/>
        </w:rPr>
        <w:t>relates to</w:t>
      </w:r>
      <w:r w:rsidR="003B66A1" w:rsidRPr="00D573D6">
        <w:t xml:space="preserve"> </w:t>
      </w:r>
      <w:r w:rsidR="007B1BB3" w:rsidRPr="00D573D6">
        <w:t xml:space="preserve">the number of molecules before </w:t>
      </w:r>
      <w:r w:rsidR="00A46967" w:rsidRPr="00D573D6">
        <w:t>[</w:t>
      </w:r>
      <w:r w:rsidR="00A46967" w:rsidRPr="00D573D6">
        <w:rPr>
          <w:i/>
        </w:rPr>
        <w:t>C</w:t>
      </w:r>
      <w:r w:rsidR="00A46967" w:rsidRPr="00D573D6">
        <w:rPr>
          <w:i/>
          <w:vertAlign w:val="subscript"/>
        </w:rPr>
        <w:t>0</w:t>
      </w:r>
      <w:r w:rsidR="00A46967" w:rsidRPr="00D573D6">
        <w:t>]</w:t>
      </w:r>
      <w:r w:rsidR="007B1BB3" w:rsidRPr="00D573D6">
        <w:t xml:space="preserve"> and </w:t>
      </w:r>
      <w:r w:rsidR="00C9031D" w:rsidRPr="00D573D6">
        <w:t>after</w:t>
      </w:r>
      <w:r w:rsidR="00556A0D" w:rsidRPr="00D573D6">
        <w:t xml:space="preserve"> </w:t>
      </w:r>
      <w:r w:rsidR="007B1BB3" w:rsidRPr="00D573D6">
        <w:t xml:space="preserve">exposure </w:t>
      </w:r>
      <w:r w:rsidR="00A46967" w:rsidRPr="00D573D6">
        <w:t>[</w:t>
      </w:r>
      <w:proofErr w:type="spellStart"/>
      <w:r w:rsidR="00A46967" w:rsidRPr="00D573D6">
        <w:rPr>
          <w:i/>
        </w:rPr>
        <w:t>C</w:t>
      </w:r>
      <w:r w:rsidR="00556A0D" w:rsidRPr="00D573D6">
        <w:rPr>
          <w:i/>
          <w:vertAlign w:val="subscript"/>
        </w:rPr>
        <w:t>H</w:t>
      </w:r>
      <w:r w:rsidR="007B1BB3" w:rsidRPr="00D573D6">
        <w:rPr>
          <w:i/>
          <w:vertAlign w:val="subscript"/>
        </w:rPr>
        <w:t>e</w:t>
      </w:r>
      <w:proofErr w:type="spellEnd"/>
      <w:r w:rsidR="00A46967" w:rsidRPr="00D573D6">
        <w:t>]</w:t>
      </w:r>
      <w:r w:rsidR="00EE1D84" w:rsidRPr="00D573D6">
        <w:rPr>
          <w:color w:val="000000" w:themeColor="text1"/>
        </w:rPr>
        <w:t>:</w:t>
      </w:r>
    </w:p>
    <w:p w14:paraId="141C6961" w14:textId="77777777" w:rsidR="00296439" w:rsidRPr="00D573D6" w:rsidRDefault="00556A0D" w:rsidP="00E56B64">
      <w:pPr>
        <w:pStyle w:val="Bildetekst"/>
        <w:ind w:left="709" w:firstLine="709"/>
        <w:rPr>
          <w:color w:val="000000" w:themeColor="text1"/>
        </w:rPr>
      </w:pPr>
      <w:r w:rsidRPr="008947DB">
        <w:rPr>
          <w:color w:val="000000" w:themeColor="text1"/>
          <w:position w:val="-30"/>
        </w:rPr>
        <w:object w:dxaOrig="1500" w:dyaOrig="680" w14:anchorId="771927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36pt" o:ole="">
            <v:imagedata r:id="rId25" o:title=""/>
          </v:shape>
          <o:OLEObject Type="Embed" ProgID="Equation.DSMT4" ShapeID="_x0000_i1025" DrawAspect="Content" ObjectID="_1668942259" r:id="rId26"/>
        </w:object>
      </w:r>
      <w:r w:rsidR="000B55E4" w:rsidRPr="00D573D6">
        <w:rPr>
          <w:color w:val="000000" w:themeColor="text1"/>
        </w:rPr>
        <w:tab/>
      </w:r>
      <w:r w:rsidRPr="00D573D6">
        <w:rPr>
          <w:color w:val="000000" w:themeColor="text1"/>
        </w:rPr>
        <w:tab/>
      </w:r>
      <w:r w:rsidRPr="00D573D6">
        <w:rPr>
          <w:color w:val="000000" w:themeColor="text1"/>
        </w:rPr>
        <w:tab/>
      </w:r>
      <w:r w:rsidRPr="00D573D6">
        <w:rPr>
          <w:color w:val="000000" w:themeColor="text1"/>
        </w:rPr>
        <w:tab/>
      </w:r>
      <w:r w:rsidR="00CE357C" w:rsidRPr="00D573D6">
        <w:rPr>
          <w:color w:val="auto"/>
        </w:rPr>
        <w:t>Eq.1</w:t>
      </w:r>
      <w:r w:rsidR="00CD6E89" w:rsidRPr="00D573D6">
        <w:rPr>
          <w:color w:val="auto"/>
        </w:rPr>
        <w:t xml:space="preserve"> </w:t>
      </w:r>
      <w:r w:rsidR="00694DC9" w:rsidRPr="00D573D6">
        <w:rPr>
          <w:color w:val="auto"/>
        </w:rPr>
        <w:t>Cha</w:t>
      </w:r>
      <w:r w:rsidR="00E56B64" w:rsidRPr="00D573D6">
        <w:rPr>
          <w:color w:val="auto"/>
        </w:rPr>
        <w:t>in scissions</w:t>
      </w:r>
      <w:r w:rsidR="007B1BB3" w:rsidRPr="00D573D6">
        <w:rPr>
          <w:color w:val="auto"/>
        </w:rPr>
        <w:t xml:space="preserve"> events</w:t>
      </w:r>
      <w:r w:rsidR="00E56B64" w:rsidRPr="00D573D6">
        <w:rPr>
          <w:color w:val="auto"/>
        </w:rPr>
        <w:t xml:space="preserve"> per molecule</w:t>
      </w:r>
    </w:p>
    <w:p w14:paraId="210363BD" w14:textId="77777777" w:rsidR="00E56B64" w:rsidRPr="00D573D6" w:rsidRDefault="00E56B64" w:rsidP="00EE1D84">
      <w:r w:rsidRPr="00D573D6">
        <w:t>[</w:t>
      </w:r>
      <w:r w:rsidRPr="00D573D6">
        <w:rPr>
          <w:i/>
        </w:rPr>
        <w:t>C</w:t>
      </w:r>
      <w:r w:rsidRPr="00D573D6">
        <w:t xml:space="preserve">] </w:t>
      </w:r>
      <w:r w:rsidR="007B1BB3" w:rsidRPr="00D573D6">
        <w:t>is</w:t>
      </w:r>
      <w:r w:rsidRPr="00D573D6">
        <w:t xml:space="preserve"> </w:t>
      </w:r>
      <w:r w:rsidR="00F532DE" w:rsidRPr="00D573D6">
        <w:t xml:space="preserve">calculated from </w:t>
      </w:r>
      <w:r w:rsidR="00182259" w:rsidRPr="00D573D6">
        <w:rPr>
          <w:i/>
        </w:rPr>
        <w:t>C</w:t>
      </w:r>
      <w:r w:rsidR="007B1BB3" w:rsidRPr="00D573D6">
        <w:t xml:space="preserve"> </w:t>
      </w:r>
      <w:r w:rsidR="00182259" w:rsidRPr="00D573D6">
        <w:t>and</w:t>
      </w:r>
      <w:r w:rsidR="00C9031D" w:rsidRPr="00D573D6">
        <w:t xml:space="preserve"> </w:t>
      </w:r>
      <w:r w:rsidR="003B66A1" w:rsidRPr="00D573D6">
        <w:t>weight average molecular weight</w:t>
      </w:r>
      <w:r w:rsidR="00182259" w:rsidRPr="00D573D6">
        <w:t xml:space="preserve"> </w:t>
      </w:r>
      <w:r w:rsidR="00182259" w:rsidRPr="00D573D6">
        <w:rPr>
          <w:i/>
        </w:rPr>
        <w:t>Mw</w:t>
      </w:r>
      <w:r w:rsidR="00182259" w:rsidRPr="00D573D6">
        <w:t xml:space="preserve"> </w:t>
      </w:r>
      <w:r w:rsidR="007B1BB3" w:rsidRPr="00D573D6">
        <w:t>[g mol</w:t>
      </w:r>
      <w:r w:rsidR="007B1BB3" w:rsidRPr="00D573D6">
        <w:rPr>
          <w:vertAlign w:val="superscript"/>
        </w:rPr>
        <w:t>-1</w:t>
      </w:r>
      <w:r w:rsidR="007B1BB3" w:rsidRPr="00D573D6">
        <w:t>]</w:t>
      </w:r>
      <w:r w:rsidR="00A46967" w:rsidRPr="00D573D6">
        <w:t xml:space="preserve"> at</w:t>
      </w:r>
      <w:r w:rsidR="00B26032" w:rsidRPr="00D573D6">
        <w:t xml:space="preserve"> </w:t>
      </w:r>
      <w:r w:rsidR="00A46967" w:rsidRPr="00D573D6">
        <w:t>desired time intervals</w:t>
      </w:r>
      <w:r w:rsidR="002154D9" w:rsidRPr="00D573D6">
        <w:t xml:space="preserve">, </w:t>
      </w:r>
      <w:r w:rsidR="00C9031D" w:rsidRPr="00D573D6">
        <w:t xml:space="preserve">both </w:t>
      </w:r>
      <w:r w:rsidR="00707553" w:rsidRPr="00D573D6">
        <w:t xml:space="preserve">obtained </w:t>
      </w:r>
      <w:r w:rsidR="00976B59" w:rsidRPr="00D573D6">
        <w:t>in</w:t>
      </w:r>
      <w:r w:rsidR="007B1BB3" w:rsidRPr="00D573D6">
        <w:t xml:space="preserve"> </w:t>
      </w:r>
      <w:r w:rsidR="002154D9" w:rsidRPr="00D573D6">
        <w:t>SEC-MALLS-dRI</w:t>
      </w:r>
      <w:r w:rsidR="003F1E0C" w:rsidRPr="00D573D6">
        <w:t>:</w:t>
      </w:r>
      <w:r w:rsidR="007B1BB3" w:rsidRPr="00D573D6">
        <w:t xml:space="preserve"> </w:t>
      </w:r>
    </w:p>
    <w:p w14:paraId="1A1617AA" w14:textId="77777777" w:rsidR="00E56B64" w:rsidRPr="00D573D6" w:rsidRDefault="007B1BB3" w:rsidP="00E56B64">
      <w:pPr>
        <w:pStyle w:val="Bildetekst"/>
        <w:ind w:left="709" w:firstLine="709"/>
        <w:rPr>
          <w:color w:val="auto"/>
        </w:rPr>
      </w:pPr>
      <w:r w:rsidRPr="007B1BB3">
        <w:rPr>
          <w:color w:val="auto"/>
          <w:position w:val="-24"/>
        </w:rPr>
        <w:object w:dxaOrig="1020" w:dyaOrig="620" w14:anchorId="1AFD4A77">
          <v:shape id="_x0000_i1026" type="#_x0000_t75" style="width:50.5pt;height:29pt" o:ole="">
            <v:imagedata r:id="rId27" o:title=""/>
          </v:shape>
          <o:OLEObject Type="Embed" ProgID="Equation.DSMT4" ShapeID="_x0000_i1026" DrawAspect="Content" ObjectID="_1668942260" r:id="rId28"/>
        </w:object>
      </w:r>
      <w:r w:rsidR="00E56B64" w:rsidRPr="00D573D6">
        <w:rPr>
          <w:color w:val="auto"/>
        </w:rPr>
        <w:tab/>
      </w:r>
      <w:r w:rsidR="00E56B64" w:rsidRPr="00D573D6">
        <w:rPr>
          <w:color w:val="auto"/>
        </w:rPr>
        <w:tab/>
      </w:r>
      <w:r w:rsidR="00E56B64" w:rsidRPr="00D573D6">
        <w:rPr>
          <w:color w:val="auto"/>
        </w:rPr>
        <w:tab/>
      </w:r>
      <w:r w:rsidR="00E56B64" w:rsidRPr="00D573D6">
        <w:rPr>
          <w:color w:val="auto"/>
        </w:rPr>
        <w:tab/>
      </w:r>
      <w:r w:rsidR="00E56B64" w:rsidRPr="00D573D6">
        <w:rPr>
          <w:color w:val="auto"/>
        </w:rPr>
        <w:tab/>
        <w:t>Eq.</w:t>
      </w:r>
      <w:r w:rsidR="006A42CC" w:rsidRPr="00D573D6">
        <w:rPr>
          <w:color w:val="auto"/>
        </w:rPr>
        <w:t>2</w:t>
      </w:r>
      <w:r w:rsidR="003F1E0C" w:rsidRPr="00D573D6">
        <w:rPr>
          <w:color w:val="auto"/>
        </w:rPr>
        <w:t xml:space="preserve"> </w:t>
      </w:r>
      <w:r w:rsidR="004A23DA" w:rsidRPr="00D573D6">
        <w:rPr>
          <w:color w:val="auto"/>
        </w:rPr>
        <w:t>M</w:t>
      </w:r>
      <w:r w:rsidR="00E56B64" w:rsidRPr="00D573D6">
        <w:rPr>
          <w:color w:val="auto"/>
        </w:rPr>
        <w:t>olar concentration</w:t>
      </w:r>
    </w:p>
    <w:p w14:paraId="5C968B9B" w14:textId="77777777" w:rsidR="00A433CB" w:rsidRPr="008303C2" w:rsidRDefault="00761B8A" w:rsidP="00A433CB">
      <w:r w:rsidRPr="00761B8A">
        <w:t>The use of</w:t>
      </w:r>
      <w:r>
        <w:rPr>
          <w:i/>
        </w:rPr>
        <w:t xml:space="preserve"> </w:t>
      </w:r>
      <w:r w:rsidRPr="0006260A">
        <w:rPr>
          <w:i/>
        </w:rPr>
        <w:t>Mn</w:t>
      </w:r>
      <w:r>
        <w:rPr>
          <w:i/>
        </w:rPr>
        <w:t xml:space="preserve"> </w:t>
      </w:r>
      <w:r w:rsidRPr="00761B8A">
        <w:t>is avoided as it in</w:t>
      </w:r>
      <w:r>
        <w:t xml:space="preserve">troduces much uncertainty (see supplementary material, </w:t>
      </w:r>
      <w:r>
        <w:fldChar w:fldCharType="begin"/>
      </w:r>
      <w:r>
        <w:instrText xml:space="preserve"> ADDIN ZOTERO_ITEM CSL_CITATION {"citationID":"f03CjCvE","properties":{"formattedCitation":"(Podzimek, 2019)","plainCitation":"(Podzimek, 2019)"},"citationItems":[{"id":3353,"uris":["http://zotero.org/users/local/a8HRoHEw/items/56CHGIDI"],"uri":["http://zotero.org/users/local/a8HRoHEw/items/56CHGIDI"],"itemData":{"id":3353,"type":"article-journal","title":"Molar mass distribution by size exclusion chromatography: Comparison of multi-angle light scattering and universal calibration","container-title":"Journal of Applied Polymer Science","page":"47561","volume":"136","issue":"21","source":"Wiley Online Library","abstract":"Series of polymers of various molar mass, chemical composition, and molecular architecture was analyzed by size exclusion chromatography (SEC) coupled with a multi-angle light scattering (MALS) photometer and an online viscometer. The molar mass averages were determined from the signal of MALS or calculated from the intrinsic viscosity and universal calibration. The comparison of the obtained results showed significant differences between the two methods. The MALS detection was shown to be more accurate for the determination of the weight-average molar mass and less vulnerable to the spreading of polymer peak by band broadening. The universal calibration can yield more accurate estimation of the number-average molar mass of branched polymers. It is also significantly more accurate for the characterization of fluorescent polymers than MALS with a regular laser of 660 nm. © 2019 Wiley Periodicals, Inc. J. Appl. Polym. Sci. 2019, 136, 47561.","URL":"https://onlinelibrary.wiley.com/doi/abs/10.1002/app.47561","DOI":"10.1002/app.47561","ISSN":"1097-4628","note":"00003","shortTitle":"Molar mass distribution by size exclusion chromatography","language":"en","author":[{"family":"Podzimek","given":"Stepan"}],"issued":{"date-parts":[["2019"]]},"accessed":{"date-parts":[["2020",10,15]]}}}],"schema":"https://github.com/citation-style-language/schema/raw/master/csl-citation.json"} </w:instrText>
      </w:r>
      <w:r>
        <w:fldChar w:fldCharType="separate"/>
      </w:r>
      <w:r w:rsidRPr="009034A1">
        <w:rPr>
          <w:rFonts w:ascii="Calibri" w:hAnsi="Calibri"/>
        </w:rPr>
        <w:t>Podzimek, 2019)</w:t>
      </w:r>
      <w:r>
        <w:fldChar w:fldCharType="end"/>
      </w:r>
      <w:r>
        <w:t xml:space="preserve">. </w:t>
      </w:r>
      <w:r w:rsidR="003F1E0C" w:rsidRPr="00D573D6">
        <w:rPr>
          <w:i/>
        </w:rPr>
        <w:t>X</w:t>
      </w:r>
      <w:r w:rsidR="00A46967" w:rsidRPr="00D573D6">
        <w:rPr>
          <w:i/>
          <w:vertAlign w:val="subscript"/>
        </w:rPr>
        <w:t>He</w:t>
      </w:r>
      <w:r w:rsidR="003F1E0C" w:rsidRPr="00D573D6">
        <w:t xml:space="preserve"> calculated </w:t>
      </w:r>
      <w:r w:rsidR="00A46967" w:rsidRPr="00D573D6">
        <w:t>using</w:t>
      </w:r>
      <w:r w:rsidR="003F1E0C" w:rsidRPr="00D573D6">
        <w:t xml:space="preserve"> </w:t>
      </w:r>
      <w:r w:rsidR="003F1E0C" w:rsidRPr="00D573D6">
        <w:rPr>
          <w:i/>
        </w:rPr>
        <w:t>Mw</w:t>
      </w:r>
      <w:r w:rsidR="003F1E0C" w:rsidRPr="00D573D6">
        <w:t xml:space="preserve"> does not reflect the actual number of chain scissions in the same way as </w:t>
      </w:r>
      <w:r w:rsidR="003F1E0C" w:rsidRPr="00D573D6">
        <w:rPr>
          <w:i/>
        </w:rPr>
        <w:t>Mn</w:t>
      </w:r>
      <w:r w:rsidR="003F1E0C" w:rsidRPr="00D573D6">
        <w:t xml:space="preserve"> </w:t>
      </w:r>
      <w:r w:rsidR="00DE0C81">
        <w:t>would</w:t>
      </w:r>
      <w:r>
        <w:t>.</w:t>
      </w:r>
      <w:r w:rsidR="003F1E0C" w:rsidRPr="00D573D6">
        <w:t xml:space="preserve"> However, it </w:t>
      </w:r>
      <w:r w:rsidR="00253B1B" w:rsidRPr="00D573D6">
        <w:t xml:space="preserve">does not matter </w:t>
      </w:r>
      <w:r w:rsidR="00976B59" w:rsidRPr="00D573D6">
        <w:t xml:space="preserve">as long as </w:t>
      </w:r>
      <w:r w:rsidR="003F1E0C" w:rsidRPr="00D573D6">
        <w:t xml:space="preserve">polydispersity </w:t>
      </w:r>
      <w:r w:rsidR="002154D9" w:rsidRPr="00D573D6">
        <w:rPr>
          <w:i/>
        </w:rPr>
        <w:t>Mw/Mn</w:t>
      </w:r>
      <w:r w:rsidR="003F1E0C" w:rsidRPr="00D573D6">
        <w:t xml:space="preserve"> </w:t>
      </w:r>
      <w:r w:rsidR="00077F4D" w:rsidRPr="00D573D6">
        <w:t>stay</w:t>
      </w:r>
      <w:r w:rsidR="00976B59" w:rsidRPr="00D573D6">
        <w:t xml:space="preserve"> </w:t>
      </w:r>
      <w:r w:rsidR="00077F4D" w:rsidRPr="00D573D6">
        <w:t>unchanged</w:t>
      </w:r>
      <w:r w:rsidR="00DE0C81" w:rsidRPr="00D573D6">
        <w:t xml:space="preserve"> which appears to be the case</w:t>
      </w:r>
      <w:r>
        <w:t>, it also</w:t>
      </w:r>
      <w:r w:rsidR="00CE4B49">
        <w:t xml:space="preserve"> approaches 2.0 which is an indicator for random binary chain scission</w:t>
      </w:r>
      <w:r w:rsidR="006864B2">
        <w:t xml:space="preserve"> </w:t>
      </w:r>
      <w:r w:rsidR="006864B2">
        <w:fldChar w:fldCharType="begin"/>
      </w:r>
      <w:r w:rsidR="006864B2" w:rsidRPr="00D573D6">
        <w:instrText xml:space="preserve"> ADDIN ZOTERO_ITEM CSL_CITATION {"citationID":"CULmcf0S","properties":{"formattedCitation":"(McCoy and Madras, 1997)","plainCitation":"(McCoy and Madras, 1997)"},"citationItems":[{"id":2631,"uris":["http://zotero.org/users/local/a8HRoHEw/items/WVNST6MI"],"uri":["http://zotero.org/users/local/a8HRoHEw/items/WVNST6MI"],"itemData":{"id":2631,"type":"article-journal","title":"Degradation kinetics of polymers in solution: Dynamics of molecular weight distributions","container-title":"AIChE Journal","page":"802-810","volume":"43","issue":"3","source"</w:instrText>
      </w:r>
      <w:r w:rsidR="006864B2">
        <w:instrText xml:space="preserve">:"Wiley Online Library","abstract":"Polymer degradation occurs when macromolecular chains are broken under the influence of thermal, mechanical or chemical energy. Chain-end depolymerization and random- and midpoint-chain scission are mechanisms that have been observed in liquid-phase polymer degradation. Here we develop mathematical models, unified by continuous-mixture kinetics, to show how these different mechanisms affect polymer degradation in solution. Rate expressions for the fragmentation of molecular-weight distributions (MWDs) govern the evolution of MWDs. The governing integrodifferential equations can be solved analytically for realistic conditions. Moment analysis for first-order continuous kinetics shows the temporal behavior of MWDs. Chain-end depolymerization yields monomer product and polymer molecular-weight moments that vary linearly with time. In contrast, random- and midpoint-chain scission models display exponential time behavior. The mathematical results reasonably describe experimental observations for polymer degradation. This approach, based on the time evolution of continuous distributions of chain length or molecular weight, provides a framework for interpreting several types of macromolecular degradation processes, particularly how bimodal MWDs can evolve during degradation.","URL":"https://www.onlinelibrary.wiley.com/doi/abs/10.1002/aic.690430325","DOI":"10.1002/aic.690430325","ISSN":"1547-5905","note":"00089","shortTitle":"Degradation kinetics of polymers in solution","language":"en","author":[{"family":"McCoy","given":"Benjamin J."},{"family":"Madras","given":"Giridhar"}],"issued":{"date-parts":[["1997",3,1]]},"accessed":{"date-parts":[["2018",10,12]]}},"label":"page"}],"schema":"https://github.com/citation-style-language/schema/raw/master/csl-citation.json"} </w:instrText>
      </w:r>
      <w:r w:rsidR="006864B2">
        <w:fldChar w:fldCharType="separate"/>
      </w:r>
      <w:r w:rsidR="006864B2" w:rsidRPr="009034A1">
        <w:rPr>
          <w:rFonts w:ascii="Calibri" w:hAnsi="Calibri"/>
        </w:rPr>
        <w:t>(</w:t>
      </w:r>
      <w:r>
        <w:t xml:space="preserve">see supplemental data, </w:t>
      </w:r>
      <w:r w:rsidR="006864B2" w:rsidRPr="009034A1">
        <w:rPr>
          <w:rFonts w:ascii="Calibri" w:hAnsi="Calibri"/>
        </w:rPr>
        <w:t>McCoy and Madras, 1997)</w:t>
      </w:r>
      <w:r w:rsidR="006864B2">
        <w:fldChar w:fldCharType="end"/>
      </w:r>
      <w:r w:rsidR="003F1E0C">
        <w:t>.</w:t>
      </w:r>
      <w:r w:rsidR="00C9031D">
        <w:t xml:space="preserve"> </w:t>
      </w:r>
      <w:r w:rsidR="00A433CB">
        <w:t xml:space="preserve">The radiant exposure </w:t>
      </w:r>
      <w:r w:rsidR="00A433CB" w:rsidRPr="008303C2">
        <w:rPr>
          <w:i/>
        </w:rPr>
        <w:t>H</w:t>
      </w:r>
      <w:r w:rsidR="00A433CB" w:rsidRPr="008303C2">
        <w:rPr>
          <w:i/>
          <w:vertAlign w:val="subscript"/>
        </w:rPr>
        <w:t>e</w:t>
      </w:r>
      <w:r w:rsidR="00A433CB">
        <w:t xml:space="preserve"> [J m</w:t>
      </w:r>
      <w:r w:rsidR="00A433CB">
        <w:rPr>
          <w:vertAlign w:val="superscript"/>
        </w:rPr>
        <w:t>-2</w:t>
      </w:r>
      <w:r w:rsidR="00A433CB">
        <w:t xml:space="preserve">] is the product of duration </w:t>
      </w:r>
      <w:r w:rsidR="00A433CB" w:rsidRPr="00F44A49">
        <w:rPr>
          <w:i/>
        </w:rPr>
        <w:t xml:space="preserve">Δt </w:t>
      </w:r>
      <w:r w:rsidR="00A433CB">
        <w:t xml:space="preserve">[days] and irradiance </w:t>
      </w:r>
      <w:r w:rsidR="00A433CB" w:rsidRPr="00182259">
        <w:rPr>
          <w:i/>
        </w:rPr>
        <w:t>E</w:t>
      </w:r>
      <w:r w:rsidR="00A433CB" w:rsidRPr="00253B1B">
        <w:rPr>
          <w:rFonts w:ascii="Arial" w:hAnsi="Arial" w:cs="Arial"/>
          <w:i/>
          <w:color w:val="222222"/>
          <w:sz w:val="17"/>
          <w:szCs w:val="17"/>
          <w:shd w:val="clear" w:color="auto" w:fill="F8F9FA"/>
          <w:vertAlign w:val="subscript"/>
        </w:rPr>
        <w:t>e</w:t>
      </w:r>
      <w:r w:rsidR="00A433CB">
        <w:t xml:space="preserve"> [W m</w:t>
      </w:r>
      <w:r w:rsidR="00A433CB">
        <w:rPr>
          <w:vertAlign w:val="superscript"/>
        </w:rPr>
        <w:t>-2</w:t>
      </w:r>
      <w:r w:rsidR="00A433CB">
        <w:t xml:space="preserve">], or </w:t>
      </w:r>
      <w:r w:rsidR="00DE1A09">
        <w:t>as in this work</w:t>
      </w:r>
      <w:r w:rsidR="00971DC1">
        <w:t>, the</w:t>
      </w:r>
      <w:r w:rsidR="00DE1A09">
        <w:t xml:space="preserve"> </w:t>
      </w:r>
      <w:r w:rsidR="00A433CB">
        <w:t xml:space="preserve">exposure rate </w:t>
      </w:r>
      <w:r w:rsidR="00A433CB" w:rsidRPr="0015569A">
        <w:rPr>
          <w:i/>
        </w:rPr>
        <w:t>D</w:t>
      </w:r>
      <w:r w:rsidR="00A433CB">
        <w:rPr>
          <w:i/>
          <w:vertAlign w:val="subscript"/>
        </w:rPr>
        <w:t>e</w:t>
      </w:r>
      <w:r w:rsidR="00A433CB">
        <w:t xml:space="preserve"> [J m</w:t>
      </w:r>
      <w:r w:rsidR="00A433CB" w:rsidRPr="00150BA0">
        <w:rPr>
          <w:vertAlign w:val="superscript"/>
        </w:rPr>
        <w:t>-2</w:t>
      </w:r>
      <w:r w:rsidR="00A433CB">
        <w:t xml:space="preserve"> day</w:t>
      </w:r>
      <w:r w:rsidR="00A433CB" w:rsidRPr="00150BA0">
        <w:rPr>
          <w:vertAlign w:val="superscript"/>
        </w:rPr>
        <w:t>-1</w:t>
      </w:r>
      <w:r w:rsidR="00A433CB">
        <w:t xml:space="preserve">] </w:t>
      </w:r>
      <w:r w:rsidR="00DF6974">
        <w:t>with</w:t>
      </w:r>
      <w:r w:rsidR="00A433CB">
        <w:t xml:space="preserve"> </w:t>
      </w:r>
      <w:r w:rsidR="00A433CB" w:rsidRPr="00F44A49">
        <w:rPr>
          <w:i/>
        </w:rPr>
        <w:t>Δt</w:t>
      </w:r>
      <w:r w:rsidR="00A433CB">
        <w:rPr>
          <w:i/>
          <w:vertAlign w:val="subscript"/>
        </w:rPr>
        <w:t xml:space="preserve">12+12 </w:t>
      </w:r>
      <w:r w:rsidR="00DF6974">
        <w:t>equaling</w:t>
      </w:r>
      <w:r w:rsidR="009F1CF3">
        <w:t xml:space="preserve"> the</w:t>
      </w:r>
      <w:r w:rsidR="00A433CB">
        <w:t xml:space="preserve"> number of days with 12 hours of da</w:t>
      </w:r>
      <w:r w:rsidR="009F1CF3">
        <w:t>ylight and 12 hours of darkness</w:t>
      </w:r>
      <w:r w:rsidR="00A433CB">
        <w:t xml:space="preserve">: </w:t>
      </w:r>
    </w:p>
    <w:p w14:paraId="167691A7" w14:textId="77777777" w:rsidR="00A433CB" w:rsidRPr="008569E7" w:rsidRDefault="00A433CB" w:rsidP="00A433CB">
      <w:pPr>
        <w:spacing w:before="240"/>
        <w:ind w:left="709" w:firstLine="709"/>
        <w:rPr>
          <w:i/>
        </w:rPr>
      </w:pPr>
      <w:r w:rsidRPr="009E6B7C">
        <w:rPr>
          <w:position w:val="-12"/>
        </w:rPr>
        <w:object w:dxaOrig="2120" w:dyaOrig="360" w14:anchorId="021E7833">
          <v:shape id="_x0000_i1027" type="#_x0000_t75" style="width:108pt;height:21.5pt" o:ole="">
            <v:imagedata r:id="rId29" o:title=""/>
          </v:shape>
          <o:OLEObject Type="Embed" ProgID="Equation.DSMT4" ShapeID="_x0000_i1027" DrawAspect="Content" ObjectID="_1668942261" r:id="rId30"/>
        </w:object>
      </w:r>
      <w:r>
        <w:t xml:space="preserve">     </w:t>
      </w:r>
      <w:r>
        <w:tab/>
      </w:r>
      <w:r>
        <w:tab/>
      </w:r>
      <w:r>
        <w:tab/>
      </w:r>
      <w:r>
        <w:rPr>
          <w:i/>
          <w:sz w:val="18"/>
          <w:szCs w:val="18"/>
        </w:rPr>
        <w:t>Eq.3 Radiant exposure</w:t>
      </w:r>
    </w:p>
    <w:p w14:paraId="5DBE6D10" w14:textId="77777777" w:rsidR="000913B2" w:rsidRPr="00E56B64" w:rsidRDefault="00DF6974" w:rsidP="00182199">
      <w:r>
        <w:t xml:space="preserve">Given that </w:t>
      </w:r>
      <w:r w:rsidRPr="00F44A49">
        <w:rPr>
          <w:i/>
        </w:rPr>
        <w:t>Δt</w:t>
      </w:r>
      <w:r>
        <w:t xml:space="preserve"> is known, a</w:t>
      </w:r>
      <w:r w:rsidR="009F1CF3">
        <w:t xml:space="preserve"> depolymerization rate </w:t>
      </w:r>
      <w:r w:rsidR="009F1CF3">
        <w:rPr>
          <w:i/>
        </w:rPr>
        <w:t>R</w:t>
      </w:r>
      <w:r w:rsidR="009F1CF3">
        <w:rPr>
          <w:i/>
          <w:vertAlign w:val="subscript"/>
        </w:rPr>
        <w:t>(C,Ee)</w:t>
      </w:r>
      <w:r w:rsidR="009F1CF3">
        <w:t xml:space="preserve"> [M</w:t>
      </w:r>
      <w:r w:rsidR="009F1CF3">
        <w:rPr>
          <w:vertAlign w:val="superscript"/>
        </w:rPr>
        <w:t>-1</w:t>
      </w:r>
      <w:r w:rsidR="009F1CF3">
        <w:t xml:space="preserve"> </w:t>
      </w:r>
      <w:r w:rsidR="009F1CF3" w:rsidRPr="00E56B64">
        <w:t>day</w:t>
      </w:r>
      <w:r w:rsidR="009F1CF3">
        <w:rPr>
          <w:vertAlign w:val="superscript"/>
        </w:rPr>
        <w:t>-1</w:t>
      </w:r>
      <w:r w:rsidR="009F1CF3">
        <w:t>] can be defined</w:t>
      </w:r>
      <w:r w:rsidR="003D4B7F">
        <w:t xml:space="preserve"> and</w:t>
      </w:r>
      <w:r w:rsidR="00DE1A09">
        <w:t xml:space="preserve"> </w:t>
      </w:r>
      <w:r w:rsidR="003D4B7F">
        <w:t>interpreted as the number of chain scissions occurring per unit volume per unit time</w:t>
      </w:r>
      <w:r w:rsidR="009F1CF3">
        <w:t xml:space="preserve">: </w:t>
      </w:r>
    </w:p>
    <w:p w14:paraId="6D6ADDE5" w14:textId="77777777" w:rsidR="000913B2" w:rsidRPr="00CE357C" w:rsidRDefault="004917F8" w:rsidP="00E56B64">
      <w:pPr>
        <w:pStyle w:val="Bildetekst"/>
        <w:ind w:left="709" w:firstLine="709"/>
        <w:rPr>
          <w:color w:val="auto"/>
        </w:rPr>
      </w:pPr>
      <w:r w:rsidRPr="00253B1B">
        <w:rPr>
          <w:color w:val="auto"/>
          <w:position w:val="-24"/>
        </w:rPr>
        <w:object w:dxaOrig="1700" w:dyaOrig="620" w14:anchorId="65F5DC25">
          <v:shape id="_x0000_i1028" type="#_x0000_t75" style="width:86.5pt;height:29pt" o:ole="">
            <v:imagedata r:id="rId31" o:title=""/>
          </v:shape>
          <o:OLEObject Type="Embed" ProgID="Equation.DSMT4" ShapeID="_x0000_i1028" DrawAspect="Content" ObjectID="_1668942262" r:id="rId32"/>
        </w:object>
      </w:r>
      <w:r w:rsidR="00781120">
        <w:rPr>
          <w:color w:val="auto"/>
        </w:rPr>
        <w:tab/>
      </w:r>
      <w:r w:rsidR="00F03203">
        <w:rPr>
          <w:color w:val="auto"/>
        </w:rPr>
        <w:tab/>
      </w:r>
      <w:r w:rsidR="00FF2C81">
        <w:rPr>
          <w:color w:val="auto"/>
        </w:rPr>
        <w:tab/>
      </w:r>
      <w:r w:rsidR="00503C36">
        <w:rPr>
          <w:color w:val="auto"/>
        </w:rPr>
        <w:tab/>
      </w:r>
      <w:r w:rsidR="00FF2C81">
        <w:rPr>
          <w:color w:val="auto"/>
        </w:rPr>
        <w:t>E</w:t>
      </w:r>
      <w:r w:rsidR="00A433CB">
        <w:rPr>
          <w:color w:val="auto"/>
        </w:rPr>
        <w:t>q.4</w:t>
      </w:r>
      <w:r w:rsidR="006A42CC">
        <w:rPr>
          <w:color w:val="auto"/>
        </w:rPr>
        <w:t xml:space="preserve"> D</w:t>
      </w:r>
      <w:r w:rsidR="00E56B64">
        <w:rPr>
          <w:color w:val="auto"/>
        </w:rPr>
        <w:t>epolymerization</w:t>
      </w:r>
      <w:r w:rsidR="002154D9">
        <w:rPr>
          <w:color w:val="auto"/>
        </w:rPr>
        <w:t xml:space="preserve"> </w:t>
      </w:r>
      <w:r w:rsidR="006A42CC">
        <w:rPr>
          <w:color w:val="auto"/>
        </w:rPr>
        <w:t>rate</w:t>
      </w:r>
    </w:p>
    <w:p w14:paraId="37CF874A" w14:textId="77777777" w:rsidR="00143BC2" w:rsidRPr="00CE357C" w:rsidRDefault="00503C36" w:rsidP="00A433CB">
      <w:r>
        <w:t>T</w:t>
      </w:r>
      <w:r w:rsidR="00272939" w:rsidRPr="00CE357C">
        <w:t>he</w:t>
      </w:r>
      <w:r w:rsidR="006D68AE" w:rsidRPr="00CE357C">
        <w:t xml:space="preserve"> </w:t>
      </w:r>
      <w:r w:rsidR="00020250" w:rsidRPr="00CE357C">
        <w:t>0</w:t>
      </w:r>
      <w:r w:rsidR="00020250" w:rsidRPr="00E56B64">
        <w:rPr>
          <w:vertAlign w:val="superscript"/>
        </w:rPr>
        <w:t>th</w:t>
      </w:r>
      <w:r w:rsidR="00E56B64">
        <w:t xml:space="preserve"> </w:t>
      </w:r>
      <w:r w:rsidR="00020250" w:rsidRPr="00CE357C">
        <w:t xml:space="preserve">order </w:t>
      </w:r>
      <w:r w:rsidR="006D68AE" w:rsidRPr="00CE357C">
        <w:t xml:space="preserve">rate </w:t>
      </w:r>
      <w:r w:rsidR="00E56B64">
        <w:t xml:space="preserve">law </w:t>
      </w:r>
      <w:r>
        <w:t xml:space="preserve">result when the above equations are </w:t>
      </w:r>
      <w:r w:rsidR="00077F4D">
        <w:t>merged</w:t>
      </w:r>
      <w:r>
        <w:t xml:space="preserve"> to its simplest form</w:t>
      </w:r>
      <w:r w:rsidR="009602C4">
        <w:t>:</w:t>
      </w:r>
      <w:r w:rsidR="00937A58" w:rsidRPr="00937A58">
        <w:rPr>
          <w:rStyle w:val="Fotnotereferanse"/>
        </w:rPr>
        <w:t xml:space="preserve"> </w:t>
      </w:r>
    </w:p>
    <w:bookmarkStart w:id="154" w:name="_Ref525571942"/>
    <w:p w14:paraId="2F85E758" w14:textId="77777777" w:rsidR="00143BC2" w:rsidRPr="00CE357C" w:rsidRDefault="003D4B7F" w:rsidP="00E56B64">
      <w:pPr>
        <w:pStyle w:val="Bildetekst"/>
        <w:spacing w:before="240" w:line="360" w:lineRule="auto"/>
        <w:ind w:left="709" w:firstLine="709"/>
        <w:rPr>
          <w:color w:val="auto"/>
        </w:rPr>
      </w:pPr>
      <w:r w:rsidRPr="00C57A87">
        <w:rPr>
          <w:color w:val="auto"/>
          <w:position w:val="-14"/>
        </w:rPr>
        <w:object w:dxaOrig="2200" w:dyaOrig="380" w14:anchorId="240B6A50">
          <v:shape id="_x0000_i1029" type="#_x0000_t75" style="width:108pt;height:21.5pt" o:ole="">
            <v:imagedata r:id="rId33" o:title=""/>
          </v:shape>
          <o:OLEObject Type="Embed" ProgID="Equation.DSMT4" ShapeID="_x0000_i1029" DrawAspect="Content" ObjectID="_1668942263" r:id="rId34"/>
        </w:object>
      </w:r>
      <w:r w:rsidR="000B55E4" w:rsidRPr="00CE357C">
        <w:rPr>
          <w:color w:val="auto"/>
        </w:rPr>
        <w:tab/>
      </w:r>
      <w:bookmarkEnd w:id="154"/>
      <w:r w:rsidR="006A42CC">
        <w:rPr>
          <w:color w:val="auto"/>
        </w:rPr>
        <w:tab/>
      </w:r>
      <w:r w:rsidR="006A42CC">
        <w:rPr>
          <w:color w:val="auto"/>
        </w:rPr>
        <w:tab/>
      </w:r>
      <w:r w:rsidR="009A448B">
        <w:rPr>
          <w:color w:val="auto"/>
        </w:rPr>
        <w:t>Eq</w:t>
      </w:r>
      <w:r w:rsidR="006A42CC">
        <w:rPr>
          <w:color w:val="auto"/>
        </w:rPr>
        <w:t>.5</w:t>
      </w:r>
      <w:r w:rsidR="008450D7">
        <w:rPr>
          <w:color w:val="auto"/>
        </w:rPr>
        <w:t xml:space="preserve"> </w:t>
      </w:r>
      <w:r w:rsidR="00C57A87">
        <w:rPr>
          <w:color w:val="auto"/>
        </w:rPr>
        <w:t>0</w:t>
      </w:r>
      <w:r w:rsidR="00C57A87" w:rsidRPr="00C57A87">
        <w:rPr>
          <w:color w:val="auto"/>
          <w:vertAlign w:val="superscript"/>
        </w:rPr>
        <w:t>th</w:t>
      </w:r>
      <w:r w:rsidR="00C57A87">
        <w:rPr>
          <w:color w:val="auto"/>
        </w:rPr>
        <w:t xml:space="preserve"> order r</w:t>
      </w:r>
      <w:r w:rsidR="00E56B64">
        <w:rPr>
          <w:color w:val="auto"/>
        </w:rPr>
        <w:t>ate equation</w:t>
      </w:r>
    </w:p>
    <w:p w14:paraId="3F08DD0E" w14:textId="77777777" w:rsidR="0031136C" w:rsidRPr="00BB3228" w:rsidRDefault="009602C4" w:rsidP="0031136C">
      <w:r>
        <w:lastRenderedPageBreak/>
        <w:t>h</w:t>
      </w:r>
      <w:r w:rsidR="00DE0C81">
        <w:t>ere used</w:t>
      </w:r>
      <w:r w:rsidR="00DD2D4E">
        <w:t xml:space="preserve"> </w:t>
      </w:r>
      <w:r w:rsidR="00DE1A09">
        <w:t>in its alternate</w:t>
      </w:r>
      <w:r w:rsidR="00DE0C81">
        <w:t xml:space="preserve"> forms</w:t>
      </w:r>
      <w:r w:rsidR="00DE1A09">
        <w:t xml:space="preserve"> for </w:t>
      </w:r>
      <w:r w:rsidR="00DF6974">
        <w:t>predicting</w:t>
      </w:r>
      <w:r w:rsidR="00DD2D4E">
        <w:t xml:space="preserve"> </w:t>
      </w:r>
      <w:r w:rsidR="00DD2D4E" w:rsidRPr="006A42CC">
        <w:rPr>
          <w:i/>
        </w:rPr>
        <w:t>Mw</w:t>
      </w:r>
      <w:r w:rsidR="00DD2D4E">
        <w:rPr>
          <w:i/>
          <w:vertAlign w:val="subscript"/>
        </w:rPr>
        <w:t>He</w:t>
      </w:r>
      <w:r w:rsidR="00DD2D4E">
        <w:t xml:space="preserve"> </w:t>
      </w:r>
      <w:r w:rsidR="00DE1A09">
        <w:t>in</w:t>
      </w:r>
      <w:r w:rsidR="009F1CF3">
        <w:t xml:space="preserve"> a constant </w:t>
      </w:r>
      <w:r w:rsidR="009F1CF3" w:rsidRPr="009F1CF3">
        <w:rPr>
          <w:i/>
        </w:rPr>
        <w:t>D</w:t>
      </w:r>
      <w:r w:rsidR="009F1CF3" w:rsidRPr="009F1CF3">
        <w:rPr>
          <w:i/>
          <w:vertAlign w:val="subscript"/>
        </w:rPr>
        <w:t>e</w:t>
      </w:r>
      <w:r w:rsidR="004365C2" w:rsidRPr="009F1CF3">
        <w:rPr>
          <w:i/>
        </w:rPr>
        <w:t xml:space="preserve"> </w:t>
      </w:r>
      <w:r w:rsidR="004365C2">
        <w:t xml:space="preserve">system where </w:t>
      </w:r>
      <w:r w:rsidR="004365C2" w:rsidRPr="00A00FE2">
        <w:rPr>
          <w:i/>
        </w:rPr>
        <w:t>R</w:t>
      </w:r>
      <w:r w:rsidR="004365C2" w:rsidRPr="00A00FE2">
        <w:rPr>
          <w:i/>
          <w:vertAlign w:val="subscript"/>
        </w:rPr>
        <w:t>(C,De)</w:t>
      </w:r>
      <w:r w:rsidR="004365C2">
        <w:rPr>
          <w:i/>
          <w:vertAlign w:val="subscript"/>
        </w:rPr>
        <w:t xml:space="preserve"> </w:t>
      </w:r>
      <w:r w:rsidR="004365C2">
        <w:t>and initial conditions</w:t>
      </w:r>
      <w:r w:rsidR="00DE0C81">
        <w:t>,</w:t>
      </w:r>
      <w:r w:rsidR="004365C2">
        <w:t xml:space="preserve"> </w:t>
      </w:r>
      <w:r w:rsidR="004365C2" w:rsidRPr="00A00FE2">
        <w:rPr>
          <w:i/>
        </w:rPr>
        <w:t>Mw</w:t>
      </w:r>
      <w:r w:rsidR="004365C2" w:rsidRPr="00A00FE2">
        <w:rPr>
          <w:i/>
          <w:vertAlign w:val="subscript"/>
        </w:rPr>
        <w:t>0</w:t>
      </w:r>
      <w:r w:rsidR="004365C2">
        <w:t xml:space="preserve"> and </w:t>
      </w:r>
      <w:r w:rsidR="004365C2" w:rsidRPr="00A00FE2">
        <w:rPr>
          <w:i/>
        </w:rPr>
        <w:t>C</w:t>
      </w:r>
      <w:r w:rsidR="00DE0C81" w:rsidRPr="00DE0C81">
        <w:t>,</w:t>
      </w:r>
      <w:r w:rsidR="004365C2">
        <w:rPr>
          <w:i/>
        </w:rPr>
        <w:t xml:space="preserve"> </w:t>
      </w:r>
      <w:r w:rsidR="004365C2" w:rsidRPr="004365C2">
        <w:t>are known</w:t>
      </w:r>
      <w:r>
        <w:t>:</w:t>
      </w:r>
      <w:r w:rsidR="004365C2">
        <w:t xml:space="preserve"> </w:t>
      </w:r>
    </w:p>
    <w:bookmarkStart w:id="155" w:name="_Ref525741508"/>
    <w:p w14:paraId="521543DE" w14:textId="77777777" w:rsidR="00707C04" w:rsidRDefault="00DC51B2" w:rsidP="00707C04">
      <w:pPr>
        <w:pStyle w:val="Bildetekst"/>
        <w:ind w:left="709" w:firstLine="709"/>
        <w:rPr>
          <w:color w:val="auto"/>
        </w:rPr>
      </w:pPr>
      <w:r w:rsidRPr="00DC51B2">
        <w:rPr>
          <w:color w:val="auto"/>
          <w:position w:val="-32"/>
        </w:rPr>
        <w:object w:dxaOrig="3220" w:dyaOrig="700" w14:anchorId="64FA34A2">
          <v:shape id="_x0000_i1030" type="#_x0000_t75" style="width:158.5pt;height:36pt" o:ole="">
            <v:imagedata r:id="rId35" o:title=""/>
          </v:shape>
          <o:OLEObject Type="Embed" ProgID="Equation.DSMT4" ShapeID="_x0000_i1030" DrawAspect="Content" ObjectID="_1668942264" r:id="rId36"/>
        </w:object>
      </w:r>
      <w:r w:rsidR="00FF2C81">
        <w:rPr>
          <w:color w:val="auto"/>
        </w:rPr>
        <w:tab/>
      </w:r>
      <w:r w:rsidR="00B8654A">
        <w:rPr>
          <w:color w:val="auto"/>
        </w:rPr>
        <w:tab/>
      </w:r>
      <w:r w:rsidR="0031136C" w:rsidRPr="00BB3228">
        <w:rPr>
          <w:color w:val="auto"/>
        </w:rPr>
        <w:t>Eq</w:t>
      </w:r>
      <w:bookmarkEnd w:id="155"/>
      <w:r w:rsidR="00BB3228">
        <w:rPr>
          <w:color w:val="auto"/>
        </w:rPr>
        <w:t>.</w:t>
      </w:r>
      <w:r w:rsidR="00CD6E89">
        <w:rPr>
          <w:color w:val="auto"/>
        </w:rPr>
        <w:t xml:space="preserve">6 </w:t>
      </w:r>
      <w:r w:rsidR="004917F8">
        <w:rPr>
          <w:color w:val="auto"/>
        </w:rPr>
        <w:t>Alternate form</w:t>
      </w:r>
    </w:p>
    <w:p w14:paraId="14D97710" w14:textId="77777777" w:rsidR="004A23DA" w:rsidRDefault="009602C4" w:rsidP="00C57A87">
      <w:r>
        <w:t>a</w:t>
      </w:r>
      <w:r w:rsidR="00DE1A09">
        <w:t>nd</w:t>
      </w:r>
      <w:r w:rsidR="00971DC1">
        <w:t xml:space="preserve"> for</w:t>
      </w:r>
      <w:r w:rsidR="00DF6974">
        <w:t xml:space="preserve"> estimating </w:t>
      </w:r>
      <w:r w:rsidR="00971DC1">
        <w:t>environmental lifetime</w:t>
      </w:r>
      <w:r w:rsidR="00DE1A09">
        <w:t xml:space="preserve"> considering that biodegradability is likely to increase substantially around </w:t>
      </w:r>
      <w:r w:rsidR="00971DC1">
        <w:t xml:space="preserve">some low </w:t>
      </w:r>
      <w:r w:rsidR="00971DC1" w:rsidRPr="00971DC1">
        <w:rPr>
          <w:i/>
        </w:rPr>
        <w:t>Mw</w:t>
      </w:r>
      <w:r w:rsidR="00971DC1">
        <w:rPr>
          <w:i/>
          <w:vertAlign w:val="subscript"/>
        </w:rPr>
        <w:t>He</w:t>
      </w:r>
      <w:r w:rsidR="00971DC1">
        <w:t xml:space="preserve"> cutoff</w:t>
      </w:r>
      <w:r w:rsidR="00DE1A09">
        <w:t>,</w:t>
      </w:r>
      <w:r w:rsidR="00971DC1">
        <w:t xml:space="preserve"> e.g. 0.7 kDa</w:t>
      </w:r>
      <w:r w:rsidR="00611C17">
        <w:t xml:space="preserve"> </w:t>
      </w:r>
      <w:r w:rsidR="00611C17">
        <w:fldChar w:fldCharType="begin"/>
      </w:r>
      <w:r w:rsidR="00611C17">
        <w:instrText xml:space="preserve"> ADDIN ZOTERO_ITEM CSL_CITATION {"citationID":"UpFE1Pqf","properties":{"formattedCitation":"(Wennberg and Petersen, 2017; White et al., 2012)","plainCitation":"(Wennberg and Petersen, 2017; White et al., 2012)"},"citationItems":[{"id":2560,"uris":["http://zotero.org/users/local/a8HRoHEw/items/MDWVXRKW"],"uri":["http://zotero.org/users/local/a8HRoHEw/items/MDWVXRKW"],"itemData":{"id":2560,"type":"report","title":"Biodegradation of selected offshore chemicals","publisher":"Norwegian Environment Agency","source":"Google Scholar","note":"00000","number":"M-911","author":[{"family":"Wennberg","given":"Aina C."},{"family":"Petersen","given":"Karina"}],"issued":{"date-parts":[["2017"]]}},"label":"page"},{"id":2552,"uris":["http://zotero.org/users/local/a8HRoHEw/items/Z8UK3X8R"],"uri":["http://zotero.org/users/local/a8HRoHEw/items/Z8UK3X8R"],"itemData":{"id":2552,"type":"book","title":"The physiology and biochemistry of prokaryotes","publisher":"Oxford University Press","publisher-place":"New York","number-of-pages":"632","edition":"4th ed","source":"Library of Congress ISBN","event-place":"New York","ISBN":"978-0-19-539304-0","call-number":"QR88 .W48 2012","note":"00781","author":[{"family":"White","given":"David"},{"family":"Drummond","given":"James"},{"family":"Fuqua","given":"Clay"}],"issued":{"date-parts":[["2012"]]}},"label":"page"}],"schema":"https://github.com/citation-style-language/schema/raw/master/csl-citation.json"} </w:instrText>
      </w:r>
      <w:r w:rsidR="00611C17">
        <w:fldChar w:fldCharType="separate"/>
      </w:r>
      <w:r w:rsidR="00611C17" w:rsidRPr="00611C17">
        <w:rPr>
          <w:rFonts w:ascii="Calibri" w:hAnsi="Calibri"/>
        </w:rPr>
        <w:t>(Wennberg and Petersen, 2017; White et al., 2012)</w:t>
      </w:r>
      <w:r w:rsidR="00611C17">
        <w:fldChar w:fldCharType="end"/>
      </w:r>
      <w:r w:rsidR="00DE1A09">
        <w:t>:</w:t>
      </w:r>
    </w:p>
    <w:bookmarkStart w:id="156" w:name="_Ref519174771"/>
    <w:p w14:paraId="75B96B5D" w14:textId="77777777" w:rsidR="004A23DA" w:rsidRPr="00103AAA" w:rsidRDefault="00D30EF7" w:rsidP="004A23DA">
      <w:pPr>
        <w:pStyle w:val="Bildetekst"/>
        <w:ind w:left="709" w:firstLine="709"/>
        <w:rPr>
          <w:color w:val="auto"/>
        </w:rPr>
      </w:pPr>
      <w:r w:rsidRPr="00F001AC">
        <w:rPr>
          <w:color w:val="auto"/>
          <w:position w:val="-32"/>
        </w:rPr>
        <w:object w:dxaOrig="1800" w:dyaOrig="800" w14:anchorId="6DC2262E">
          <v:shape id="_x0000_i1031" type="#_x0000_t75" style="width:86.5pt;height:43pt;mso-position-horizontal:absolute" o:ole="">
            <v:imagedata r:id="rId37" o:title=""/>
          </v:shape>
          <o:OLEObject Type="Embed" ProgID="Equation.DSMT4" ShapeID="_x0000_i1031" DrawAspect="Content" ObjectID="_1668942265" r:id="rId38"/>
        </w:object>
      </w:r>
      <w:r w:rsidR="004A23DA">
        <w:rPr>
          <w:color w:val="auto"/>
        </w:rPr>
        <w:tab/>
      </w:r>
      <w:r w:rsidR="004A23DA">
        <w:rPr>
          <w:color w:val="auto"/>
        </w:rPr>
        <w:tab/>
      </w:r>
      <w:r w:rsidR="004A23DA">
        <w:rPr>
          <w:color w:val="auto"/>
        </w:rPr>
        <w:tab/>
      </w:r>
      <w:bookmarkEnd w:id="156"/>
      <w:r w:rsidR="004A23DA">
        <w:rPr>
          <w:color w:val="auto"/>
        </w:rPr>
        <w:tab/>
        <w:t>Eq.7</w:t>
      </w:r>
      <w:r w:rsidR="004A23DA" w:rsidRPr="00103AAA">
        <w:rPr>
          <w:color w:val="auto"/>
        </w:rPr>
        <w:t xml:space="preserve"> </w:t>
      </w:r>
      <w:r w:rsidR="004A23DA">
        <w:rPr>
          <w:color w:val="auto"/>
        </w:rPr>
        <w:t>Lifetime</w:t>
      </w:r>
      <w:r w:rsidR="00F001AC">
        <w:rPr>
          <w:color w:val="auto"/>
        </w:rPr>
        <w:t xml:space="preserve"> prediction</w:t>
      </w:r>
    </w:p>
    <w:p w14:paraId="6558C4B8" w14:textId="77777777" w:rsidR="00921840" w:rsidRDefault="004365C2" w:rsidP="00051B4A">
      <w:pPr>
        <w:keepNext/>
      </w:pPr>
      <w:r w:rsidRPr="004917F8">
        <w:rPr>
          <w:i/>
        </w:rPr>
        <w:t>R</w:t>
      </w:r>
      <w:r>
        <w:rPr>
          <w:i/>
          <w:vertAlign w:val="subscript"/>
        </w:rPr>
        <w:t>(C,Ee)</w:t>
      </w:r>
      <w:r w:rsidR="00DD2D4E">
        <w:rPr>
          <w:i/>
          <w:vertAlign w:val="subscript"/>
        </w:rPr>
        <w:t xml:space="preserve"> </w:t>
      </w:r>
      <w:r w:rsidR="00DD2D4E">
        <w:t xml:space="preserve">or </w:t>
      </w:r>
      <w:r w:rsidR="00DD2D4E" w:rsidRPr="004917F8">
        <w:rPr>
          <w:i/>
        </w:rPr>
        <w:t>R</w:t>
      </w:r>
      <w:r w:rsidR="00173C66">
        <w:rPr>
          <w:i/>
          <w:vertAlign w:val="subscript"/>
        </w:rPr>
        <w:t>(C,D</w:t>
      </w:r>
      <w:r w:rsidR="00DD2D4E">
        <w:rPr>
          <w:i/>
          <w:vertAlign w:val="subscript"/>
        </w:rPr>
        <w:t>e)</w:t>
      </w:r>
      <w:r w:rsidR="00173C66">
        <w:t xml:space="preserve">, </w:t>
      </w:r>
      <w:r w:rsidR="00DF6974">
        <w:t>hereafter</w:t>
      </w:r>
      <w:r w:rsidR="00611C17">
        <w:t xml:space="preserve"> </w:t>
      </w:r>
      <w:r w:rsidR="00173C66">
        <w:t xml:space="preserve">referred to as </w:t>
      </w:r>
      <w:r w:rsidR="00173C66" w:rsidRPr="00173C66">
        <w:rPr>
          <w:i/>
        </w:rPr>
        <w:t>R</w:t>
      </w:r>
      <w:r w:rsidR="00611C17">
        <w:rPr>
          <w:i/>
          <w:vertAlign w:val="subscript"/>
        </w:rPr>
        <w:t>C</w:t>
      </w:r>
      <w:r w:rsidR="00173C66">
        <w:t xml:space="preserve">, </w:t>
      </w:r>
      <w:r>
        <w:t xml:space="preserve">is dependent on </w:t>
      </w:r>
      <w:r w:rsidRPr="004A23DA">
        <w:rPr>
          <w:i/>
        </w:rPr>
        <w:t>C</w:t>
      </w:r>
      <w:r>
        <w:t xml:space="preserve"> in addition to </w:t>
      </w:r>
      <w:r w:rsidRPr="00182259">
        <w:rPr>
          <w:i/>
        </w:rPr>
        <w:t>E</w:t>
      </w:r>
      <w:r w:rsidRPr="00253B1B">
        <w:rPr>
          <w:rFonts w:ascii="Arial" w:hAnsi="Arial" w:cs="Arial"/>
          <w:i/>
          <w:color w:val="222222"/>
          <w:sz w:val="17"/>
          <w:szCs w:val="17"/>
          <w:shd w:val="clear" w:color="auto" w:fill="F8F9FA"/>
          <w:vertAlign w:val="subscript"/>
        </w:rPr>
        <w:t>e</w:t>
      </w:r>
      <w:r w:rsidR="00173C66">
        <w:t xml:space="preserve"> or </w:t>
      </w:r>
      <w:r w:rsidR="00173C66" w:rsidRPr="00173C66">
        <w:rPr>
          <w:i/>
        </w:rPr>
        <w:t>D</w:t>
      </w:r>
      <w:r w:rsidR="00173C66" w:rsidRPr="00173C66">
        <w:rPr>
          <w:i/>
          <w:vertAlign w:val="subscript"/>
        </w:rPr>
        <w:t>e</w:t>
      </w:r>
      <w:r>
        <w:t>, hence the notation,</w:t>
      </w:r>
      <w:r w:rsidR="00DF6974">
        <w:t xml:space="preserve"> and i</w:t>
      </w:r>
      <w:r w:rsidR="00DE1A09">
        <w:t>s</w:t>
      </w:r>
      <w:r>
        <w:t xml:space="preserve"> discussed later</w:t>
      </w:r>
      <w:r w:rsidR="00173C66">
        <w:t>.</w:t>
      </w:r>
      <w:r w:rsidR="00B73F7A">
        <w:t xml:space="preserve"> Depolymerization proper </w:t>
      </w:r>
      <w:r w:rsidR="00B73F7A" w:rsidRPr="009D1BA0">
        <w:rPr>
          <w:i/>
        </w:rPr>
        <w:t>Δ</w:t>
      </w:r>
      <w:r w:rsidR="00B73F7A">
        <w:t>[</w:t>
      </w:r>
      <w:r w:rsidR="00B73F7A">
        <w:rPr>
          <w:i/>
        </w:rPr>
        <w:t>C</w:t>
      </w:r>
      <w:r w:rsidR="00B73F7A">
        <w:t>] takes place at a fixed rate according to this model.</w:t>
      </w:r>
      <w:r w:rsidR="00173C66">
        <w:t xml:space="preserve"> </w:t>
      </w:r>
      <w:r w:rsidR="00DE0C81">
        <w:t>In the meantime</w:t>
      </w:r>
      <w:r w:rsidR="00DF6974">
        <w:t xml:space="preserve">, </w:t>
      </w:r>
      <w:r w:rsidR="00921840">
        <w:t>from the</w:t>
      </w:r>
      <w:r w:rsidR="00DE0C81">
        <w:t xml:space="preserve"> perspective of our experiments</w:t>
      </w:r>
      <w:r w:rsidR="00B73F7A">
        <w:t xml:space="preserve"> we see that</w:t>
      </w:r>
      <w:r w:rsidR="00921840">
        <w:t xml:space="preserve"> apparent depolymerization </w:t>
      </w:r>
      <w:r w:rsidR="00B73F7A">
        <w:t>(</w:t>
      </w:r>
      <w:r w:rsidR="00921840" w:rsidRPr="009D1BA0">
        <w:rPr>
          <w:i/>
        </w:rPr>
        <w:t>ΔMw</w:t>
      </w:r>
      <w:r w:rsidR="00B73F7A">
        <w:t>)</w:t>
      </w:r>
      <w:r w:rsidR="00921840">
        <w:t xml:space="preserve"> increases with the square of initial </w:t>
      </w:r>
      <w:r w:rsidR="00B73F7A">
        <w:t>(</w:t>
      </w:r>
      <w:r w:rsidR="00921840" w:rsidRPr="007A6E4C">
        <w:rPr>
          <w:i/>
        </w:rPr>
        <w:t>M</w:t>
      </w:r>
      <w:r w:rsidR="00921840">
        <w:rPr>
          <w:i/>
        </w:rPr>
        <w:t>w</w:t>
      </w:r>
      <w:r w:rsidR="00921840">
        <w:rPr>
          <w:i/>
          <w:vertAlign w:val="subscript"/>
        </w:rPr>
        <w:t>0</w:t>
      </w:r>
      <w:r w:rsidR="00B73F7A">
        <w:t>)</w:t>
      </w:r>
      <w:r w:rsidR="00921840">
        <w:rPr>
          <w:i/>
        </w:rPr>
        <w:t xml:space="preserve"> </w:t>
      </w:r>
      <w:r w:rsidR="00921840">
        <w:t xml:space="preserve">as explained in Figure </w:t>
      </w:r>
      <w:r w:rsidR="00244D8F">
        <w:t>3</w:t>
      </w:r>
      <w:r w:rsidR="00921840">
        <w:t>.</w:t>
      </w:r>
      <w:r w:rsidR="00DF6974">
        <w:t xml:space="preserve"> </w:t>
      </w:r>
      <w:r w:rsidR="00B73F7A">
        <w:t xml:space="preserve">This means that the </w:t>
      </w:r>
      <w:r w:rsidR="00B73F7A" w:rsidRPr="00B73F7A">
        <w:rPr>
          <w:i/>
        </w:rPr>
        <w:t>Mw</w:t>
      </w:r>
      <w:r w:rsidR="00B73F7A">
        <w:t xml:space="preserve"> of a </w:t>
      </w:r>
      <w:r w:rsidR="00921840">
        <w:t xml:space="preserve">400 kDa </w:t>
      </w:r>
      <w:r w:rsidR="00921840" w:rsidRPr="009D1BA0">
        <w:t>polymer</w:t>
      </w:r>
      <w:r w:rsidR="00B73F7A">
        <w:t xml:space="preserve"> for example, </w:t>
      </w:r>
      <w:r w:rsidR="00921840" w:rsidRPr="009D1BA0">
        <w:t>will</w:t>
      </w:r>
      <w:r w:rsidR="00921840">
        <w:t xml:space="preserve"> </w:t>
      </w:r>
      <w:r w:rsidR="00DF6974">
        <w:t>declin</w:t>
      </w:r>
      <w:r w:rsidR="00B73F7A">
        <w:t>e</w:t>
      </w:r>
      <w:r w:rsidR="00921840" w:rsidRPr="009D1BA0">
        <w:t xml:space="preserve"> </w:t>
      </w:r>
      <w:r w:rsidR="00B73F7A">
        <w:t xml:space="preserve">up to 16 times </w:t>
      </w:r>
      <w:r w:rsidR="00DF6974">
        <w:t xml:space="preserve">faster than </w:t>
      </w:r>
      <w:r w:rsidR="00921840">
        <w:t>a 100 kDa polymer</w:t>
      </w:r>
      <w:r w:rsidR="00B73F7A">
        <w:t xml:space="preserve"> until their </w:t>
      </w:r>
      <w:r w:rsidR="00B73F7A" w:rsidRPr="00DF6974">
        <w:rPr>
          <w:i/>
        </w:rPr>
        <w:t>Mw</w:t>
      </w:r>
      <w:r w:rsidR="00B73F7A">
        <w:t xml:space="preserve"> eventually converge</w:t>
      </w:r>
      <w:r w:rsidR="00921840">
        <w:t xml:space="preserve">. For any two polymers where </w:t>
      </w:r>
      <w:r w:rsidR="00921840" w:rsidRPr="00F001AC">
        <w:rPr>
          <w:i/>
        </w:rPr>
        <w:t>Mw</w:t>
      </w:r>
      <w:r w:rsidR="00921840">
        <w:rPr>
          <w:i/>
          <w:vertAlign w:val="subscript"/>
        </w:rPr>
        <w:t>0</w:t>
      </w:r>
      <w:r w:rsidR="00921840">
        <w:t xml:space="preserve"> is the only difference, the relationship is:</w:t>
      </w:r>
    </w:p>
    <w:bookmarkStart w:id="157" w:name="_Ref519696919"/>
    <w:bookmarkStart w:id="158" w:name="_Ref519696915"/>
    <w:p w14:paraId="197FC374" w14:textId="77777777" w:rsidR="00921840" w:rsidRPr="006C6EEA" w:rsidRDefault="00921840" w:rsidP="00921840">
      <w:pPr>
        <w:pStyle w:val="Bildetekst"/>
        <w:keepNext/>
        <w:ind w:left="709" w:firstLine="709"/>
        <w:rPr>
          <w:color w:val="auto"/>
          <w:vertAlign w:val="subscript"/>
        </w:rPr>
      </w:pPr>
      <w:r w:rsidRPr="00F001AC">
        <w:rPr>
          <w:color w:val="auto"/>
          <w:position w:val="-32"/>
        </w:rPr>
        <w:object w:dxaOrig="2220" w:dyaOrig="800" w14:anchorId="4C3FB22A">
          <v:shape id="_x0000_i1032" type="#_x0000_t75" style="width:108pt;height:43pt" o:ole="">
            <v:imagedata r:id="rId39" o:title=""/>
          </v:shape>
          <o:OLEObject Type="Embed" ProgID="Equation.DSMT4" ShapeID="_x0000_i1032" DrawAspect="Content" ObjectID="_1668942266" r:id="rId40"/>
        </w:object>
      </w:r>
      <w:r>
        <w:rPr>
          <w:color w:val="auto"/>
        </w:rPr>
        <w:tab/>
      </w:r>
      <w:bookmarkEnd w:id="157"/>
      <w:r>
        <w:rPr>
          <w:color w:val="auto"/>
        </w:rPr>
        <w:tab/>
      </w:r>
      <w:r>
        <w:rPr>
          <w:color w:val="auto"/>
        </w:rPr>
        <w:tab/>
        <w:t xml:space="preserve">Eq.8 </w:t>
      </w:r>
      <w:proofErr w:type="spellStart"/>
      <w:r w:rsidRPr="00046AC1">
        <w:rPr>
          <w:color w:val="auto"/>
        </w:rPr>
        <w:t>Δ</w:t>
      </w:r>
      <w:r w:rsidRPr="00BB3228">
        <w:rPr>
          <w:color w:val="auto"/>
        </w:rPr>
        <w:t>Mw</w:t>
      </w:r>
      <w:proofErr w:type="spellEnd"/>
      <w:r w:rsidRPr="00BB3228">
        <w:rPr>
          <w:color w:val="auto"/>
        </w:rPr>
        <w:t xml:space="preserve"> and Mw</w:t>
      </w:r>
      <w:bookmarkEnd w:id="158"/>
      <w:r>
        <w:rPr>
          <w:color w:val="auto"/>
          <w:vertAlign w:val="subscript"/>
        </w:rPr>
        <w:t>0</w:t>
      </w:r>
    </w:p>
    <w:p w14:paraId="5579EF3D" w14:textId="77777777" w:rsidR="00573DF9" w:rsidRDefault="00921840" w:rsidP="00600ABB">
      <w:r>
        <w:t>This implies that degrading polymer</w:t>
      </w:r>
      <w:r w:rsidR="003D37CB">
        <w:t xml:space="preserve"> independent from </w:t>
      </w:r>
      <w:r w:rsidR="003D37CB" w:rsidRPr="007A1492">
        <w:rPr>
          <w:i/>
        </w:rPr>
        <w:t>Mw</w:t>
      </w:r>
      <w:r w:rsidR="003D37CB">
        <w:rPr>
          <w:i/>
          <w:vertAlign w:val="subscript"/>
        </w:rPr>
        <w:t>0</w:t>
      </w:r>
      <w:r w:rsidR="003D37CB" w:rsidRPr="003D37CB">
        <w:rPr>
          <w:vertAlign w:val="subscript"/>
        </w:rPr>
        <w:t>,</w:t>
      </w:r>
      <w:r w:rsidRPr="003D37CB">
        <w:t xml:space="preserve"> </w:t>
      </w:r>
      <w:r>
        <w:t xml:space="preserve">will reach a low </w:t>
      </w:r>
      <w:r w:rsidRPr="003B083A">
        <w:rPr>
          <w:i/>
        </w:rPr>
        <w:t>Mw</w:t>
      </w:r>
      <w:r w:rsidR="003D37CB">
        <w:rPr>
          <w:i/>
        </w:rPr>
        <w:t xml:space="preserve"> </w:t>
      </w:r>
      <w:r w:rsidR="003D37CB">
        <w:t xml:space="preserve">within </w:t>
      </w:r>
      <w:r>
        <w:t>in a relatively short time</w:t>
      </w:r>
      <w:r w:rsidR="003D37CB">
        <w:t xml:space="preserve"> </w:t>
      </w:r>
      <w:r>
        <w:t xml:space="preserve">compared to </w:t>
      </w:r>
      <w:r w:rsidR="007B2C17">
        <w:t>the</w:t>
      </w:r>
      <w:r>
        <w:t xml:space="preserve"> overall lifetime</w:t>
      </w:r>
      <w:r w:rsidR="00890A63">
        <w:t xml:space="preserve"> and</w:t>
      </w:r>
      <w:r w:rsidR="007B2C17">
        <w:t xml:space="preserve"> soon</w:t>
      </w:r>
      <w:r w:rsidR="00890A63">
        <w:t xml:space="preserve"> become marginally different from polymer </w:t>
      </w:r>
      <w:r w:rsidR="007B2C17">
        <w:t>that has been discharged a long time ago</w:t>
      </w:r>
      <w:r w:rsidR="0033477C">
        <w:t>. This</w:t>
      </w:r>
      <w:r>
        <w:t xml:space="preserve"> is extremely important</w:t>
      </w:r>
      <w:r w:rsidR="0033477C">
        <w:t xml:space="preserve"> to have in mind</w:t>
      </w:r>
      <w:r w:rsidR="0036270C">
        <w:t xml:space="preserve"> for the</w:t>
      </w:r>
      <w:r w:rsidR="0033477C">
        <w:t xml:space="preserve"> environmental risk assessor since the properties of original product will disappear fast, giving the illusion that the polymer is degrading rapidly, while in reality it is not</w:t>
      </w:r>
      <w:r w:rsidR="00890A63">
        <w:t xml:space="preserve"> and is merely adding to the pool of existing pollution</w:t>
      </w:r>
      <w:r w:rsidR="006351DE">
        <w:t xml:space="preserve"> in </w:t>
      </w:r>
      <w:r w:rsidR="00573DF9">
        <w:t>another</w:t>
      </w:r>
      <w:r w:rsidR="006351DE">
        <w:t xml:space="preserve"> particle size range</w:t>
      </w:r>
      <w:r>
        <w:t>.</w:t>
      </w:r>
      <w:r w:rsidR="00244D8F">
        <w:t xml:space="preserve"> </w:t>
      </w:r>
      <w:r w:rsidR="0036270C">
        <w:t xml:space="preserve">The analog effect of which we have seen previously in municipal wastewaters </w:t>
      </w:r>
      <w:r w:rsidR="0036270C">
        <w:fldChar w:fldCharType="begin"/>
      </w:r>
      <w:r w:rsidR="0036270C">
        <w:instrText xml:space="preserve"> ADDIN ZOTERO_ITEM CSL_CITATION {"citationID":"mmOV8irO","properties":{"formattedCitation":"(Ravndal et al., 2018)","plainCitation":"(Ravndal et al., 2018)"},"citationItems":[{"id":2309,"uris":["http://zotero.org/users/local/a8HRoHEw/items/PSRAEXXM"],"uri":["http://zotero.org/users/local/a8HRoHEw/items/PSRAEXXM"],"itemData":{"id":2309,"type":"article-journal","title":"Wastewater characterisation by combining size fractionation, chemical composition and biodegradability","container-title":"Water Research","page":"151-160","volume":"131","source":"ScienceDirect","abstract":"The potential for resource recovery from wastewater can be evaluated based on a detailed characterisation of wastewater. In this paper, results from fractionation and characterisation of two distinct wastewaters are reported. Using tangential flow filtration, the wastewater was fractionated into 10 size fractions ranging from 1 kDa to 1 mm, wherein the chemical composition and biodegradability were determined. Carbohydrates were dominant in particulate size fractions larger than 100 μm, indicating a potential of cellulose recovery from these fractions. While the particulate size fractions between 0.65 and 100 μm show a potential as a source for biofuel production due to an abundance of saturated C16 and C18 lipids. Both wastewaters were dominated by particulate (&gt;0.65 μm), and oligo- and monomeric (&lt;1 kDa) COD. Polymeric (1–1000 kDa) and colloidal (1000 kDa-0.65 μm) fractions had a low COD content, expected due to degradation in the sewer system upstream of the wastewater treatment plant. Biodegradation rates of particulate fractions increase with decreasing size. However, this was not seen in polymeric fractions where degradation rate was governed by chemical composition. Analytical validation of molecular weight and particle size distribution showed below filter cut-off retention of particles and polymers close to nominal cut-off, shifting the actual size distribution.","URL":"http://www.sciencedirect.com/science/article/pii/S0043135417310291","DOI":"10.1016/j.watres.2017.12.034","ISSN":"0043-1354","note":"00000","journalAbbreviation":"Water Research","author":[{"family":"Ravndal","given":"Kristin T."},{"family":"Opsahl","given":"Eystein"},{"family":"Bagi","given":"Andrea"},{"family":"Kommedal","given":"Roald"}],"issued":{"date-parts":[["2018",3,15]]},"accessed":{"date-parts":[["2018",1,30]]}}}],"schema":"https://github.com/citation-style-language/schema/raw/master/csl-citation.json"} </w:instrText>
      </w:r>
      <w:r w:rsidR="0036270C">
        <w:fldChar w:fldCharType="separate"/>
      </w:r>
      <w:r w:rsidR="0036270C" w:rsidRPr="0036270C">
        <w:rPr>
          <w:rFonts w:ascii="Calibri" w:hAnsi="Calibri"/>
        </w:rPr>
        <w:t>(Ravndal et al., 2018)</w:t>
      </w:r>
      <w:r w:rsidR="0036270C">
        <w:fldChar w:fldCharType="end"/>
      </w:r>
      <w:r w:rsidR="0036270C">
        <w:t xml:space="preserve">. </w:t>
      </w:r>
      <w:r w:rsidR="0013567F">
        <w:t xml:space="preserve">The “structure” experiment where various polymers with differing </w:t>
      </w:r>
      <w:r w:rsidR="0013567F" w:rsidRPr="00237730">
        <w:rPr>
          <w:i/>
        </w:rPr>
        <w:t>Mw</w:t>
      </w:r>
      <w:r w:rsidR="0013567F" w:rsidRPr="00237730">
        <w:rPr>
          <w:i/>
          <w:vertAlign w:val="subscript"/>
        </w:rPr>
        <w:t>0</w:t>
      </w:r>
      <w:r w:rsidR="0013567F">
        <w:t xml:space="preserve"> are tested at similar concentrations should tell whether this is true</w:t>
      </w:r>
      <w:r w:rsidR="008D35D7">
        <w:t xml:space="preserve">. We compute from the most representative metrics, i.e. what measurements are excluded, whether calculations are based on </w:t>
      </w:r>
      <w:r w:rsidR="008D35D7" w:rsidRPr="00FB21F3">
        <w:rPr>
          <w:i/>
        </w:rPr>
        <w:t>C</w:t>
      </w:r>
      <w:r w:rsidR="008D35D7" w:rsidRPr="00FB21F3">
        <w:rPr>
          <w:vertAlign w:val="subscript"/>
        </w:rPr>
        <w:t>target</w:t>
      </w:r>
      <w:r w:rsidR="008D35D7">
        <w:t xml:space="preserve">, </w:t>
      </w:r>
      <w:r w:rsidR="008D35D7" w:rsidRPr="00FB21F3">
        <w:rPr>
          <w:i/>
        </w:rPr>
        <w:t>C</w:t>
      </w:r>
      <w:r w:rsidR="008D35D7" w:rsidRPr="00FB21F3">
        <w:rPr>
          <w:vertAlign w:val="subscript"/>
        </w:rPr>
        <w:t>nominal</w:t>
      </w:r>
      <w:r w:rsidR="008D35D7">
        <w:t xml:space="preserve">, or </w:t>
      </w:r>
      <w:r w:rsidR="008D35D7" w:rsidRPr="00FB21F3">
        <w:rPr>
          <w:i/>
        </w:rPr>
        <w:t>C</w:t>
      </w:r>
      <w:r w:rsidR="008D35D7" w:rsidRPr="00FB21F3">
        <w:rPr>
          <w:vertAlign w:val="subscript"/>
        </w:rPr>
        <w:t>measured</w:t>
      </w:r>
      <w:r w:rsidR="008D35D7">
        <w:t xml:space="preserve">,  and whether degradation is compared with dark controls, stocks, or seawater samples, that </w:t>
      </w:r>
      <w:r w:rsidR="008D35D7" w:rsidRPr="00513981">
        <w:rPr>
          <w:i/>
        </w:rPr>
        <w:t>R</w:t>
      </w:r>
      <w:r w:rsidR="008D35D7">
        <w:rPr>
          <w:i/>
          <w:vertAlign w:val="subscript"/>
        </w:rPr>
        <w:t xml:space="preserve">C </w:t>
      </w:r>
      <w:r w:rsidR="008D35D7">
        <w:t>approximate 24</w:t>
      </w:r>
      <w:r w:rsidR="008D35D7">
        <w:rPr>
          <w:vertAlign w:val="superscript"/>
        </w:rPr>
        <w:t xml:space="preserve"> </w:t>
      </w:r>
      <w:r w:rsidR="008D35D7">
        <w:t>nM d</w:t>
      </w:r>
      <w:r w:rsidR="008D35D7">
        <w:rPr>
          <w:vertAlign w:val="superscript"/>
        </w:rPr>
        <w:t>-1</w:t>
      </w:r>
      <w:r w:rsidR="008D35D7">
        <w:t xml:space="preserve"> (i.e. 10</w:t>
      </w:r>
      <w:r w:rsidR="008D35D7">
        <w:rPr>
          <w:vertAlign w:val="superscript"/>
        </w:rPr>
        <w:t xml:space="preserve">-9 </w:t>
      </w:r>
      <w:r w:rsidR="008D35D7">
        <w:t>M d</w:t>
      </w:r>
      <w:r w:rsidR="008D35D7">
        <w:rPr>
          <w:vertAlign w:val="superscript"/>
        </w:rPr>
        <w:t>-1</w:t>
      </w:r>
      <w:r w:rsidR="008D35D7">
        <w:t>) in PAM and moderately hydrolyzed HPAM, 397</w:t>
      </w:r>
      <w:r w:rsidR="008D35D7" w:rsidRPr="00BF2BA3">
        <w:t xml:space="preserve"> </w:t>
      </w:r>
      <w:r w:rsidR="008D35D7">
        <w:t>nM d</w:t>
      </w:r>
      <w:r w:rsidR="008D35D7">
        <w:rPr>
          <w:vertAlign w:val="superscript"/>
        </w:rPr>
        <w:t xml:space="preserve">-1 </w:t>
      </w:r>
      <w:r w:rsidR="008D35D7">
        <w:t>in PAC, 56</w:t>
      </w:r>
      <w:r w:rsidR="008D35D7" w:rsidRPr="00BF2BA3">
        <w:t xml:space="preserve"> </w:t>
      </w:r>
      <w:r w:rsidR="008D35D7">
        <w:t>nM d</w:t>
      </w:r>
      <w:r w:rsidR="008D35D7">
        <w:rPr>
          <w:vertAlign w:val="superscript"/>
        </w:rPr>
        <w:t>-1</w:t>
      </w:r>
      <w:r w:rsidR="008D35D7">
        <w:t xml:space="preserve"> in HPAM 3070 and 6</w:t>
      </w:r>
      <w:r w:rsidR="008D35D7" w:rsidRPr="00BF2BA3">
        <w:t xml:space="preserve"> </w:t>
      </w:r>
      <w:r w:rsidR="008D35D7">
        <w:t>nM d</w:t>
      </w:r>
      <w:r w:rsidR="008D35D7">
        <w:rPr>
          <w:vertAlign w:val="superscript"/>
        </w:rPr>
        <w:t>-1</w:t>
      </w:r>
      <w:r w:rsidR="008D35D7">
        <w:t xml:space="preserve"> M in</w:t>
      </w:r>
      <w:r w:rsidR="008D35D7">
        <w:rPr>
          <w:vertAlign w:val="superscript"/>
        </w:rPr>
        <w:t xml:space="preserve"> </w:t>
      </w:r>
      <w:r w:rsidR="008D35D7">
        <w:t xml:space="preserve">PAMPS. </w:t>
      </w:r>
      <w:r w:rsidR="0013567F">
        <w:t>d</w:t>
      </w:r>
      <w:r w:rsidR="002439A0">
        <w:t xml:space="preserve">epending on. </w:t>
      </w:r>
      <w:r w:rsidR="008D35D7">
        <w:t xml:space="preserve">A </w:t>
      </w:r>
      <w:r w:rsidR="0013567F">
        <w:t>good overlap between observation and prediction</w:t>
      </w:r>
      <w:r w:rsidR="008D35D7">
        <w:t xml:space="preserve"> is revealed when </w:t>
      </w:r>
      <w:r w:rsidR="0013567F">
        <w:t xml:space="preserve">plotting curves using the above rates with </w:t>
      </w:r>
      <w:r w:rsidR="0013567F" w:rsidRPr="00D27439">
        <w:rPr>
          <w:i/>
        </w:rPr>
        <w:t>C</w:t>
      </w:r>
      <w:r w:rsidR="0013567F" w:rsidRPr="00D27439">
        <w:rPr>
          <w:i/>
          <w:vertAlign w:val="subscript"/>
        </w:rPr>
        <w:t>target</w:t>
      </w:r>
      <w:r w:rsidR="0013567F">
        <w:rPr>
          <w:i/>
          <w:vertAlign w:val="subscript"/>
        </w:rPr>
        <w:t xml:space="preserve"> </w:t>
      </w:r>
      <w:r w:rsidR="0013567F">
        <w:t xml:space="preserve">and </w:t>
      </w:r>
      <w:r w:rsidR="0013567F" w:rsidRPr="00C33C79">
        <w:rPr>
          <w:i/>
        </w:rPr>
        <w:t>Eq. 6</w:t>
      </w:r>
      <w:r w:rsidR="0013567F">
        <w:t xml:space="preserve"> over </w:t>
      </w:r>
      <w:r w:rsidR="008D35D7">
        <w:t xml:space="preserve">the </w:t>
      </w:r>
      <w:r w:rsidR="0013567F">
        <w:t xml:space="preserve">experimental data (Figure 4). </w:t>
      </w:r>
      <w:r w:rsidR="004246F7">
        <w:t xml:space="preserve">Irregularities are primarily caused by non-consistent concentrations, and imprecisions concerning the measurement of polymer concentration and </w:t>
      </w:r>
      <w:r w:rsidR="004246F7" w:rsidRPr="00BF2BA3">
        <w:rPr>
          <w:i/>
        </w:rPr>
        <w:t>Mw</w:t>
      </w:r>
      <w:r w:rsidR="004246F7">
        <w:t xml:space="preserve">, especially at low </w:t>
      </w:r>
      <w:r w:rsidR="004246F7" w:rsidRPr="00492117">
        <w:rPr>
          <w:i/>
        </w:rPr>
        <w:t>Mw</w:t>
      </w:r>
      <w:r w:rsidR="004246F7">
        <w:t xml:space="preserve">. </w:t>
      </w:r>
      <w:r w:rsidR="00573DF9">
        <w:t xml:space="preserve">The model may therefore be used for forecasting </w:t>
      </w:r>
      <w:r w:rsidR="00573DF9" w:rsidRPr="007D669F">
        <w:rPr>
          <w:i/>
        </w:rPr>
        <w:t>Mw</w:t>
      </w:r>
      <w:r w:rsidR="00573DF9">
        <w:t xml:space="preserve"> and predicting environmental lifetime with reasonable accuracy for such systems. </w:t>
      </w:r>
      <w:r w:rsidR="008D35D7">
        <w:t>PAM 6 MDa was selected for the follow up experiments f</w:t>
      </w:r>
      <w:r w:rsidR="00573DF9">
        <w:t>rom these measurements and because of its relative ease of handling and characterization</w:t>
      </w:r>
      <w:r w:rsidR="008D35D7">
        <w:t>,</w:t>
      </w:r>
      <w:r w:rsidR="00573DF9">
        <w:t xml:space="preserve"> provid</w:t>
      </w:r>
      <w:r w:rsidR="008D35D7">
        <w:t>ing the best resolution overall</w:t>
      </w:r>
      <w:r w:rsidR="00573DF9">
        <w:t xml:space="preserve">. The model </w:t>
      </w:r>
      <w:r w:rsidR="008D35D7">
        <w:t xml:space="preserve">also </w:t>
      </w:r>
      <w:r w:rsidR="00573DF9">
        <w:t xml:space="preserve">fits “ROS” experimental data, where additives </w:t>
      </w:r>
      <w:r w:rsidR="002D2E4E">
        <w:t xml:space="preserve">rather </w:t>
      </w:r>
      <w:r w:rsidR="00573DF9">
        <w:t>than polymer type influence depolymerization rates (Figure 5). Some deviations occurred for polymer in deionized water and</w:t>
      </w:r>
      <w:r w:rsidR="008D35D7">
        <w:t xml:space="preserve"> with the addition of non-complexed</w:t>
      </w:r>
      <w:r w:rsidR="00573DF9">
        <w:t xml:space="preserve"> Fe(III), both leading to low initial recovery of high </w:t>
      </w:r>
      <w:r w:rsidR="00573DF9">
        <w:rPr>
          <w:i/>
        </w:rPr>
        <w:t>Mw</w:t>
      </w:r>
      <w:r w:rsidR="008D35D7">
        <w:t xml:space="preserve"> polymer, but yet</w:t>
      </w:r>
      <w:r w:rsidR="00573DF9">
        <w:t xml:space="preserve"> again, recovery increased with time and depolymerization. Probable reasons are initial gelling with Fe(III) and deionized water being a worse solvent for characterization purposes than seawater. </w:t>
      </w:r>
      <w:r w:rsidR="00573DF9">
        <w:lastRenderedPageBreak/>
        <w:t>Anyhow, th</w:t>
      </w:r>
      <w:r w:rsidR="008D35D7">
        <w:t>is</w:t>
      </w:r>
      <w:r w:rsidR="00573DF9">
        <w:t xml:space="preserve"> suggest a common mode of degradation between all the experiments, i.e. random binary chain scission following photocatalysis of reactive oxygen species, and not direct photolysis </w:t>
      </w:r>
      <w:r w:rsidR="00573DF9">
        <w:fldChar w:fldCharType="begin"/>
      </w:r>
      <w:r w:rsidR="002D2E4E">
        <w:instrText xml:space="preserve"> ADDIN ZOTERO_ITEM CSL_CITATION {"citationID":"dabH4YBO","properties":{"formattedCitation":"(Vinu and Madras, 2008; Yousif and Haddad, 2013)","plainCitation":"(Vinu and Madras, 2008; Yousif and Haddad, 2013)"},"citationItems":[{"id":3339,"uris":["http://zotero.org/users/local/a8HRoHEw/items/SVKJUJSC"],"uri":["http://zotero.org/users/local/a8HRoHEw/items/SVKJUJSC"],"itemData":{"id":3339,"type":"article-journal","title":"Photocatalytic Degradation of Poly(Acrylamide-co-acrylic Acid)","container-title":"The Journal of Physical Chemistry B","page":"8928-8935","volume":"112","issue":"30","source":"ACS Publications","abstract":"Poly(acrylamide-co-acrylic acid) copolymers of different compositions were synthesized and characterized. The copolymers were statistical with a relatively high percentage of acrylamide units, as determined by 13C NMR. Reactivity ratios calculated by the Finemann−Ross and Kelen−Tudos methods showed that the copolymers were random with a reactivity ratio of rAM = 3.76 and rAA = 0.28. The photolytic and photocatalytic degradation of the copolymers and the homopolymers was conducted in the presence of combustion-synthesized nano anatase titania. The degradation of the copolymer in the presence of combustion-synthesized titania was significantly higher than that observed in the presence of commercial titania, Degussa P-25. The degradation was modeled by using continuous distribution kinetics by following the time evolution of molecular weight distribution. The degradation follows a two step mechanism, wherein the rapid first step comprises the scission of weak acrylic acid units along the chain which is followed by the breakage of relatively strong acrylamide units. The rate constants for the weak and strong links follow a linear trend with the percentage of acrylic acid and acrylamide in the copolymer, respectively. This linear variation can be correlated with a similar trend observed for the activation energies obtained for the pyrolytic degradation of the polymers.","URL":"https://doi.org/10.1021/jp801887t","DOI":"10.1021/jp801887t","ISSN":"1520-6106","note":"00024","journalAbbreviation":"J. Phys. Chem. B","author":[{"family":"Vinu","given":"R."},{"family":"Madras","given":"Giridhar"}],"issued":{"date-parts":[["2008",7,1]]},"accessed":{"date-parts":[["2020",10,5]]}},"label":"page"},{"id":2652,"uris":["http://zotero.org/users/local/a8HRoHEw/items/8JI497XH"],"uri":["http://zotero.org/users/local/a8HRoHEw/items/8JI497XH"],"itemData":{"id":2652,"type":"article-journal","title":"Photodegradation and photostabilization of polymers, especially polystyrene: review","container-title":"SpringerPlus","volume":"2","source":"PubMed Central","abstract":"Exposure to ultraviolet (UV) radiation may cause the significant degradation of many materials. UV radiation causes photooxidative degradation which results in breaking of the polymer chains, produces free radical and reduces the molecular weight, causing deterioration of mechanical properties and leading to useless materials, after an unpredictable time. Polystyrene (PS), one of the most important material in the modern plastic industry, has been used all over the world, due to its excellent physical properties and low-cost. When polystyrene is subjected to UV irradiation in the presence of air, it undergoes a rapid yellowing and a gradual embrittlement. The mechanism of PS photolysis in the solid state (film) depends on the mobility of free radicals in the polymer matrix and their bimolecular recombination. Free hydrogen radicals diffuse very easily through the polymer matrix and combine in pairs or abstract hydrogen atoms from polymer molecule. Phenyl radical has limited mobility. They may abstract hydrogen from the near surrounding or combine with a polymer radical or with hydrogen radicals. Almost all synthetic polymers require stabilization against adverse environmental effects. It is necessary to find a means to reduce or prevent damage induced by environmental components such as heat, light or oxygen. The photostabilization of polymers may be achieved in many ways. The following stabilizing systems have been developed, which depend on the action of stabilizer: (1) light screeners, (2) UV absorbers, (3) excited-state quenchers, (4) peroxide decomposers, and (5) free radical scavengers; of these, it is generally believed that excited-state quenchers, peroxide decomposers, and free radical scavengers are the most effective. Research into degradation and ageing of polymers is extremely intensive and new materials are being synthesized with a pre-programmed lifetime. New stabilizers are becoming commercially available although their modes of action are sometimes not thoroughly elucidated. They target the many possible ways of polymer degradation: thermolysis, thermooxidation, photolysis, photooxidation, radiolysis etc. With the goal to increase lifetime of a particular polymeric material, two aspects of degradation are of particular importance: Storage conditions, and Addition of appropriate stabilizers. A profound knowledge of degradation mechanisms is needed to achieve the goal.","URL":"https://www.ncbi.nlm.nih.gov/pmc/articles/PMC4320144/","DOI":"10.1186/2193-1801-2-398","ISSN":"2193-1801","note":"00000 \nPMID: 25674392\nPMCID: PMC4320144","shortTitle":"Photodegradation and photostabilization of polymers, especially polystyrene","journalAbbreviation":"Springerplus","author":[{"family":"Yousif","given":"Emad"},{"family":"Haddad","given":"Raghad"}],"issued":{"date-parts":[["2013",8,23]]},"accessed":{"date-parts":[["2018",10,30]]}},"label":"page"}],"schema":"https://github.com/citation-style-language/schema/raw/master/csl-citation.json"} </w:instrText>
      </w:r>
      <w:r w:rsidR="00573DF9">
        <w:fldChar w:fldCharType="separate"/>
      </w:r>
      <w:r w:rsidR="002D2E4E" w:rsidRPr="002D2E4E">
        <w:rPr>
          <w:rFonts w:ascii="Calibri" w:hAnsi="Calibri"/>
        </w:rPr>
        <w:t>(Vinu and Madras, 2008; Yousif and Haddad, 2013)</w:t>
      </w:r>
      <w:r w:rsidR="00573DF9">
        <w:fldChar w:fldCharType="end"/>
      </w:r>
      <w:r w:rsidR="00573DF9">
        <w:t xml:space="preserve">. </w:t>
      </w:r>
    </w:p>
    <w:p w14:paraId="41DBD68B" w14:textId="77777777" w:rsidR="007015BF" w:rsidRPr="00CE357C" w:rsidRDefault="00D27439" w:rsidP="00D27439">
      <w:pPr>
        <w:keepNext/>
        <w:spacing w:after="0"/>
      </w:pPr>
      <w:r>
        <w:rPr>
          <w:noProof/>
        </w:rPr>
        <w:drawing>
          <wp:inline distT="0" distB="0" distL="0" distR="0" wp14:anchorId="42A2CE0C" wp14:editId="7AC78590">
            <wp:extent cx="5467605" cy="1656272"/>
            <wp:effectExtent l="0" t="0" r="0" b="12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5040" b="15834"/>
                    <a:stretch/>
                  </pic:blipFill>
                  <pic:spPr bwMode="auto">
                    <a:xfrm>
                      <a:off x="0" y="0"/>
                      <a:ext cx="5469669" cy="1656897"/>
                    </a:xfrm>
                    <a:prstGeom prst="rect">
                      <a:avLst/>
                    </a:prstGeom>
                    <a:noFill/>
                    <a:ln>
                      <a:noFill/>
                    </a:ln>
                    <a:extLst>
                      <a:ext uri="{53640926-AAD7-44D8-BBD7-CCE9431645EC}">
                        <a14:shadowObscured xmlns:a14="http://schemas.microsoft.com/office/drawing/2010/main"/>
                      </a:ext>
                    </a:extLst>
                  </pic:spPr>
                </pic:pic>
              </a:graphicData>
            </a:graphic>
          </wp:inline>
        </w:drawing>
      </w:r>
    </w:p>
    <w:p w14:paraId="29C2751A" w14:textId="77777777" w:rsidR="00573DF9" w:rsidRPr="00573DF9" w:rsidRDefault="007015BF" w:rsidP="00573DF9">
      <w:pPr>
        <w:pStyle w:val="Bildetekst"/>
        <w:spacing w:after="0"/>
        <w:rPr>
          <w:color w:val="auto"/>
        </w:rPr>
      </w:pPr>
      <w:bookmarkStart w:id="159" w:name="_Ref525745911"/>
      <w:r w:rsidRPr="00CE357C">
        <w:rPr>
          <w:color w:val="auto"/>
        </w:rPr>
        <w:t xml:space="preserve">Figure </w:t>
      </w:r>
      <w:r>
        <w:rPr>
          <w:color w:val="auto"/>
        </w:rPr>
        <w:t>3</w:t>
      </w:r>
      <w:bookmarkEnd w:id="159"/>
      <w:r>
        <w:rPr>
          <w:color w:val="auto"/>
        </w:rPr>
        <w:t xml:space="preserve"> </w:t>
      </w:r>
      <w:r w:rsidRPr="00D742F3">
        <w:rPr>
          <w:color w:val="auto"/>
        </w:rPr>
        <w:t>Consider the</w:t>
      </w:r>
      <w:r>
        <w:rPr>
          <w:color w:val="auto"/>
        </w:rPr>
        <w:t xml:space="preserve"> change </w:t>
      </w:r>
      <w:r w:rsidRPr="00D742F3">
        <w:rPr>
          <w:color w:val="auto"/>
        </w:rPr>
        <w:t>in Mw (</w:t>
      </w:r>
      <w:r>
        <w:rPr>
          <w:color w:val="auto"/>
        </w:rPr>
        <w:t>Δ</w:t>
      </w:r>
      <w:r w:rsidRPr="00D742F3">
        <w:rPr>
          <w:color w:val="auto"/>
        </w:rPr>
        <w:t xml:space="preserve">Mw) </w:t>
      </w:r>
      <w:r>
        <w:rPr>
          <w:color w:val="auto"/>
        </w:rPr>
        <w:t>within</w:t>
      </w:r>
      <w:r w:rsidRPr="00D742F3">
        <w:rPr>
          <w:color w:val="auto"/>
        </w:rPr>
        <w:t xml:space="preserve"> the</w:t>
      </w:r>
      <w:r>
        <w:rPr>
          <w:color w:val="auto"/>
        </w:rPr>
        <w:t xml:space="preserve"> five monodisperse populations of equal mass resulting from one single chain scission event</w:t>
      </w:r>
      <w:r w:rsidR="00890A63">
        <w:rPr>
          <w:color w:val="auto"/>
        </w:rPr>
        <w:t xml:space="preserve"> (midpoint)</w:t>
      </w:r>
      <w:r>
        <w:rPr>
          <w:color w:val="auto"/>
        </w:rPr>
        <w:t xml:space="preserve">. </w:t>
      </w:r>
      <w:r w:rsidRPr="00CE357C">
        <w:rPr>
          <w:color w:val="auto"/>
        </w:rPr>
        <w:t>Mw</w:t>
      </w:r>
      <w:r w:rsidRPr="00CE357C">
        <w:rPr>
          <w:color w:val="auto"/>
          <w:vertAlign w:val="subscript"/>
        </w:rPr>
        <w:t>0</w:t>
      </w:r>
      <w:r>
        <w:rPr>
          <w:color w:val="auto"/>
          <w:vertAlign w:val="subscript"/>
        </w:rPr>
        <w:t xml:space="preserve"> </w:t>
      </w:r>
      <w:r>
        <w:t xml:space="preserve">is the </w:t>
      </w:r>
      <w:r>
        <w:rPr>
          <w:color w:val="auto"/>
        </w:rPr>
        <w:t xml:space="preserve">initial weight average molecular weight (Mw), n is the number of molecules before and after chain scission, and </w:t>
      </w:r>
      <w:r w:rsidRPr="00CE357C">
        <w:rPr>
          <w:color w:val="auto"/>
        </w:rPr>
        <w:t>Mw</w:t>
      </w:r>
      <w:r>
        <w:rPr>
          <w:color w:val="auto"/>
          <w:vertAlign w:val="subscript"/>
        </w:rPr>
        <w:t>He</w:t>
      </w:r>
      <w:r>
        <w:t xml:space="preserve"> is </w:t>
      </w:r>
      <w:r>
        <w:rPr>
          <w:color w:val="auto"/>
        </w:rPr>
        <w:t>resultant Mw. The magnitude of Δ</w:t>
      </w:r>
      <w:r w:rsidRPr="00D742F3">
        <w:rPr>
          <w:color w:val="auto"/>
        </w:rPr>
        <w:t xml:space="preserve">Mw </w:t>
      </w:r>
      <w:r>
        <w:rPr>
          <w:color w:val="auto"/>
        </w:rPr>
        <w:t xml:space="preserve">increase </w:t>
      </w:r>
      <w:r w:rsidRPr="00D742F3">
        <w:rPr>
          <w:color w:val="auto"/>
        </w:rPr>
        <w:t>with the square of Mw</w:t>
      </w:r>
      <w:r>
        <w:rPr>
          <w:color w:val="auto"/>
          <w:vertAlign w:val="subscript"/>
        </w:rPr>
        <w:t>0</w:t>
      </w:r>
      <w:r w:rsidR="00D27439">
        <w:t>.</w:t>
      </w:r>
      <w:r w:rsidR="00D27439">
        <w:rPr>
          <w:color w:val="auto"/>
        </w:rPr>
        <w:t xml:space="preserve"> E</w:t>
      </w:r>
      <w:r w:rsidRPr="00D742F3">
        <w:rPr>
          <w:color w:val="auto"/>
        </w:rPr>
        <w:t>.g. (1/0.25)</w:t>
      </w:r>
      <w:r w:rsidRPr="002901B6">
        <w:rPr>
          <w:color w:val="auto"/>
          <w:vertAlign w:val="superscript"/>
        </w:rPr>
        <w:t>2</w:t>
      </w:r>
      <w:r w:rsidRPr="00D742F3">
        <w:rPr>
          <w:color w:val="auto"/>
        </w:rPr>
        <w:t xml:space="preserve"> = 0.5/0.031 = 16</w:t>
      </w:r>
      <w:r>
        <w:rPr>
          <w:color w:val="auto"/>
        </w:rPr>
        <w:t xml:space="preserve"> (</w:t>
      </w:r>
      <w:r w:rsidR="00D27439">
        <w:rPr>
          <w:color w:val="auto"/>
        </w:rPr>
        <w:t>from e</w:t>
      </w:r>
      <w:r>
        <w:rPr>
          <w:color w:val="auto"/>
        </w:rPr>
        <w:t>q. 8).</w:t>
      </w:r>
    </w:p>
    <w:p w14:paraId="241341C9" w14:textId="77777777" w:rsidR="00573DF9" w:rsidRPr="00AD5802" w:rsidRDefault="00573DF9" w:rsidP="00573DF9">
      <w:pPr>
        <w:rPr>
          <w:b/>
        </w:rPr>
      </w:pPr>
      <w:r w:rsidRPr="00AD5802">
        <w:rPr>
          <w:b/>
        </w:rPr>
        <w:t>a)</w:t>
      </w:r>
      <w:r w:rsidRPr="00AD5802">
        <w:rPr>
          <w:b/>
          <w:noProof/>
        </w:rPr>
        <w:drawing>
          <wp:inline distT="0" distB="0" distL="0" distR="0" wp14:anchorId="535BD208" wp14:editId="04956C54">
            <wp:extent cx="2620751" cy="1800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20751" cy="1800000"/>
                    </a:xfrm>
                    <a:prstGeom prst="rect">
                      <a:avLst/>
                    </a:prstGeom>
                    <a:noFill/>
                    <a:ln>
                      <a:noFill/>
                    </a:ln>
                  </pic:spPr>
                </pic:pic>
              </a:graphicData>
            </a:graphic>
          </wp:inline>
        </w:drawing>
      </w:r>
      <w:r w:rsidRPr="00AD5802">
        <w:rPr>
          <w:b/>
        </w:rPr>
        <w:t xml:space="preserve">b) </w:t>
      </w:r>
      <w:r w:rsidRPr="00AD5802">
        <w:rPr>
          <w:b/>
          <w:noProof/>
        </w:rPr>
        <w:drawing>
          <wp:inline distT="0" distB="0" distL="0" distR="0" wp14:anchorId="736989CF" wp14:editId="32D8CC5A">
            <wp:extent cx="2620751" cy="1800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20751" cy="1800000"/>
                    </a:xfrm>
                    <a:prstGeom prst="rect">
                      <a:avLst/>
                    </a:prstGeom>
                    <a:noFill/>
                    <a:ln>
                      <a:noFill/>
                    </a:ln>
                  </pic:spPr>
                </pic:pic>
              </a:graphicData>
            </a:graphic>
          </wp:inline>
        </w:drawing>
      </w:r>
    </w:p>
    <w:p w14:paraId="11CF7F9C" w14:textId="77777777" w:rsidR="00573DF9" w:rsidRDefault="00573DF9" w:rsidP="00573DF9">
      <w:pPr>
        <w:spacing w:after="0"/>
      </w:pPr>
      <w:r w:rsidRPr="00AD5802">
        <w:rPr>
          <w:b/>
        </w:rPr>
        <w:t xml:space="preserve">c) </w:t>
      </w:r>
      <w:r w:rsidRPr="00AD5802">
        <w:rPr>
          <w:b/>
          <w:noProof/>
        </w:rPr>
        <w:drawing>
          <wp:inline distT="0" distB="0" distL="0" distR="0" wp14:anchorId="42245FCD" wp14:editId="087C23C7">
            <wp:extent cx="2617065" cy="18000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17065" cy="1800000"/>
                    </a:xfrm>
                    <a:prstGeom prst="rect">
                      <a:avLst/>
                    </a:prstGeom>
                    <a:noFill/>
                    <a:ln>
                      <a:noFill/>
                    </a:ln>
                  </pic:spPr>
                </pic:pic>
              </a:graphicData>
            </a:graphic>
          </wp:inline>
        </w:drawing>
      </w:r>
      <w:r w:rsidRPr="00AD5802">
        <w:rPr>
          <w:b/>
        </w:rPr>
        <w:t xml:space="preserve">d) </w:t>
      </w:r>
      <w:r w:rsidRPr="00B87F41">
        <w:rPr>
          <w:noProof/>
        </w:rPr>
        <w:drawing>
          <wp:inline distT="0" distB="0" distL="0" distR="0" wp14:anchorId="1D7536C7" wp14:editId="34C32D96">
            <wp:extent cx="2620751" cy="18000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20751" cy="1800000"/>
                    </a:xfrm>
                    <a:prstGeom prst="rect">
                      <a:avLst/>
                    </a:prstGeom>
                    <a:noFill/>
                    <a:ln>
                      <a:noFill/>
                    </a:ln>
                  </pic:spPr>
                </pic:pic>
              </a:graphicData>
            </a:graphic>
          </wp:inline>
        </w:drawing>
      </w:r>
    </w:p>
    <w:p w14:paraId="605F3100" w14:textId="77777777" w:rsidR="00573DF9" w:rsidRPr="00051B4A" w:rsidRDefault="00573DF9" w:rsidP="00573DF9">
      <w:pPr>
        <w:pStyle w:val="Bildetekst"/>
        <w:spacing w:after="0"/>
        <w:rPr>
          <w:color w:val="auto"/>
        </w:rPr>
      </w:pPr>
      <w:bookmarkStart w:id="160" w:name="_Ref519174894"/>
      <w:r w:rsidRPr="00A74D24">
        <w:rPr>
          <w:color w:val="auto"/>
        </w:rPr>
        <w:t xml:space="preserve">Figure </w:t>
      </w:r>
      <w:bookmarkEnd w:id="160"/>
      <w:r>
        <w:rPr>
          <w:color w:val="auto"/>
        </w:rPr>
        <w:t>4 “Structure” experiment, depolymerization</w:t>
      </w:r>
      <w:r w:rsidRPr="00A74D24">
        <w:rPr>
          <w:color w:val="auto"/>
        </w:rPr>
        <w:t xml:space="preserve"> </w:t>
      </w:r>
      <w:r>
        <w:rPr>
          <w:color w:val="auto"/>
        </w:rPr>
        <w:t>curves plotted over measurements using approximate R</w:t>
      </w:r>
      <w:r>
        <w:rPr>
          <w:color w:val="auto"/>
          <w:vertAlign w:val="subscript"/>
        </w:rPr>
        <w:t>c</w:t>
      </w:r>
      <w:r>
        <w:rPr>
          <w:color w:val="auto"/>
        </w:rPr>
        <w:t xml:space="preserve"> and target concentrations (40 mg L</w:t>
      </w:r>
      <w:r>
        <w:rPr>
          <w:color w:val="auto"/>
          <w:vertAlign w:val="superscript"/>
        </w:rPr>
        <w:t>-1</w:t>
      </w:r>
      <w:r>
        <w:t>)</w:t>
      </w:r>
      <w:r>
        <w:rPr>
          <w:color w:val="auto"/>
        </w:rPr>
        <w:t xml:space="preserve"> </w:t>
      </w:r>
      <w:r>
        <w:rPr>
          <w:b/>
          <w:color w:val="auto"/>
        </w:rPr>
        <w:t>a)</w:t>
      </w:r>
      <w:r>
        <w:rPr>
          <w:color w:val="auto"/>
        </w:rPr>
        <w:t xml:space="preserve"> PAM @ 24 nM d</w:t>
      </w:r>
      <w:r>
        <w:rPr>
          <w:color w:val="auto"/>
          <w:vertAlign w:val="superscript"/>
        </w:rPr>
        <w:t>-1</w:t>
      </w:r>
      <w:r>
        <w:rPr>
          <w:color w:val="auto"/>
        </w:rPr>
        <w:t xml:space="preserve"> , overlapping data from “concentration” experiment included for PAM 6 MDa</w:t>
      </w:r>
      <w:r w:rsidRPr="00A74D24">
        <w:rPr>
          <w:color w:val="auto"/>
        </w:rPr>
        <w:t xml:space="preserve"> </w:t>
      </w:r>
      <w:r>
        <w:rPr>
          <w:b/>
          <w:color w:val="auto"/>
        </w:rPr>
        <w:t>b)</w:t>
      </w:r>
      <w:r w:rsidRPr="00A74D24">
        <w:rPr>
          <w:color w:val="auto"/>
        </w:rPr>
        <w:t xml:space="preserve"> </w:t>
      </w:r>
      <w:r>
        <w:rPr>
          <w:color w:val="auto"/>
        </w:rPr>
        <w:t xml:space="preserve">Moderately hydrolyzed </w:t>
      </w:r>
      <w:r w:rsidRPr="00A74D24">
        <w:rPr>
          <w:color w:val="auto"/>
        </w:rPr>
        <w:t>HPAM</w:t>
      </w:r>
      <w:r>
        <w:rPr>
          <w:color w:val="auto"/>
        </w:rPr>
        <w:t xml:space="preserve"> @ 24 nM d</w:t>
      </w:r>
      <w:r>
        <w:rPr>
          <w:color w:val="auto"/>
          <w:vertAlign w:val="superscript"/>
        </w:rPr>
        <w:t>-1</w:t>
      </w:r>
      <w:r w:rsidRPr="00A74D24">
        <w:rPr>
          <w:color w:val="auto"/>
        </w:rPr>
        <w:t xml:space="preserve"> </w:t>
      </w:r>
      <w:r>
        <w:rPr>
          <w:b/>
          <w:color w:val="auto"/>
        </w:rPr>
        <w:t>c)</w:t>
      </w:r>
      <w:r w:rsidRPr="00A74D24">
        <w:rPr>
          <w:color w:val="auto"/>
        </w:rPr>
        <w:t xml:space="preserve"> PAC </w:t>
      </w:r>
      <w:r>
        <w:rPr>
          <w:color w:val="auto"/>
        </w:rPr>
        <w:t>@ 397 nM d</w:t>
      </w:r>
      <w:r>
        <w:rPr>
          <w:color w:val="auto"/>
          <w:vertAlign w:val="superscript"/>
        </w:rPr>
        <w:t>-1</w:t>
      </w:r>
      <w:r w:rsidRPr="00A74D24">
        <w:rPr>
          <w:color w:val="auto"/>
        </w:rPr>
        <w:t xml:space="preserve"> </w:t>
      </w:r>
      <w:r>
        <w:rPr>
          <w:b/>
          <w:color w:val="auto"/>
        </w:rPr>
        <w:t>d)</w:t>
      </w:r>
      <w:r w:rsidRPr="00A74D24">
        <w:rPr>
          <w:b/>
          <w:color w:val="auto"/>
        </w:rPr>
        <w:t xml:space="preserve"> </w:t>
      </w:r>
      <w:r w:rsidRPr="00A74D24">
        <w:rPr>
          <w:color w:val="auto"/>
        </w:rPr>
        <w:t xml:space="preserve">PAMPS </w:t>
      </w:r>
      <w:r>
        <w:rPr>
          <w:color w:val="auto"/>
        </w:rPr>
        <w:t>@ 5.7 nM d</w:t>
      </w:r>
      <w:r>
        <w:rPr>
          <w:color w:val="auto"/>
          <w:vertAlign w:val="superscript"/>
        </w:rPr>
        <w:t>-1</w:t>
      </w:r>
      <w:r w:rsidRPr="00A74D24">
        <w:rPr>
          <w:color w:val="auto"/>
        </w:rPr>
        <w:t xml:space="preserve"> and</w:t>
      </w:r>
      <w:r>
        <w:rPr>
          <w:color w:val="auto"/>
        </w:rPr>
        <w:t xml:space="preserve"> HPAM 3070 @ 56 nM d</w:t>
      </w:r>
      <w:r>
        <w:rPr>
          <w:color w:val="auto"/>
          <w:vertAlign w:val="superscript"/>
        </w:rPr>
        <w:t>-1</w:t>
      </w:r>
      <w:r>
        <w:rPr>
          <w:color w:val="auto"/>
        </w:rPr>
        <w:t xml:space="preserve">. </w:t>
      </w:r>
    </w:p>
    <w:p w14:paraId="3EE7C915" w14:textId="77777777" w:rsidR="00573DF9" w:rsidRDefault="00573DF9" w:rsidP="00573DF9">
      <w:pPr>
        <w:keepNext/>
        <w:spacing w:after="0"/>
      </w:pPr>
      <w:r w:rsidRPr="00AD5802">
        <w:rPr>
          <w:b/>
        </w:rPr>
        <w:lastRenderedPageBreak/>
        <w:t>a)</w:t>
      </w:r>
      <w:r w:rsidRPr="00AD5802">
        <w:rPr>
          <w:b/>
          <w:noProof/>
        </w:rPr>
        <w:drawing>
          <wp:inline distT="0" distB="0" distL="0" distR="0" wp14:anchorId="3EB89D4C" wp14:editId="4B77433A">
            <wp:extent cx="2622283" cy="1800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22283" cy="1800000"/>
                    </a:xfrm>
                    <a:prstGeom prst="rect">
                      <a:avLst/>
                    </a:prstGeom>
                    <a:noFill/>
                    <a:ln>
                      <a:noFill/>
                    </a:ln>
                  </pic:spPr>
                </pic:pic>
              </a:graphicData>
            </a:graphic>
          </wp:inline>
        </w:drawing>
      </w:r>
      <w:r w:rsidRPr="00AD5802">
        <w:rPr>
          <w:b/>
        </w:rPr>
        <w:t xml:space="preserve">b) </w:t>
      </w:r>
      <w:r w:rsidRPr="00AD67D7">
        <w:rPr>
          <w:noProof/>
        </w:rPr>
        <w:drawing>
          <wp:inline distT="0" distB="0" distL="0" distR="0" wp14:anchorId="395AE103" wp14:editId="6E76FADE">
            <wp:extent cx="2622283" cy="18000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22283" cy="1800000"/>
                    </a:xfrm>
                    <a:prstGeom prst="rect">
                      <a:avLst/>
                    </a:prstGeom>
                    <a:noFill/>
                    <a:ln>
                      <a:noFill/>
                    </a:ln>
                  </pic:spPr>
                </pic:pic>
              </a:graphicData>
            </a:graphic>
          </wp:inline>
        </w:drawing>
      </w:r>
    </w:p>
    <w:p w14:paraId="5D19FCAD" w14:textId="77777777" w:rsidR="00573DF9" w:rsidRPr="00573DF9" w:rsidRDefault="00573DF9" w:rsidP="00573DF9">
      <w:pPr>
        <w:pStyle w:val="Bildetekst"/>
        <w:rPr>
          <w:color w:val="auto"/>
        </w:rPr>
      </w:pPr>
      <w:bookmarkStart w:id="161" w:name="_Ref525919458"/>
      <w:r w:rsidRPr="00094195">
        <w:rPr>
          <w:color w:val="auto"/>
        </w:rPr>
        <w:t xml:space="preserve">Figure </w:t>
      </w:r>
      <w:bookmarkEnd w:id="161"/>
      <w:r>
        <w:rPr>
          <w:color w:val="auto"/>
        </w:rPr>
        <w:t>5 “</w:t>
      </w:r>
      <w:r w:rsidRPr="00094195">
        <w:rPr>
          <w:color w:val="auto"/>
        </w:rPr>
        <w:t>ROS</w:t>
      </w:r>
      <w:r>
        <w:rPr>
          <w:color w:val="auto"/>
        </w:rPr>
        <w:t>”</w:t>
      </w:r>
      <w:r w:rsidRPr="00094195">
        <w:rPr>
          <w:color w:val="auto"/>
        </w:rPr>
        <w:t xml:space="preserve"> experiment</w:t>
      </w:r>
      <w:r>
        <w:rPr>
          <w:color w:val="auto"/>
        </w:rPr>
        <w:t>.</w:t>
      </w:r>
      <w:r w:rsidRPr="00094195">
        <w:rPr>
          <w:color w:val="auto"/>
        </w:rPr>
        <w:t xml:space="preserve"> Depolymerization </w:t>
      </w:r>
      <w:r>
        <w:rPr>
          <w:color w:val="auto"/>
        </w:rPr>
        <w:t>curves</w:t>
      </w:r>
      <w:r w:rsidRPr="00094195">
        <w:rPr>
          <w:color w:val="auto"/>
        </w:rPr>
        <w:t xml:space="preserve"> plotted over </w:t>
      </w:r>
      <w:r>
        <w:rPr>
          <w:color w:val="auto"/>
        </w:rPr>
        <w:t>measurements</w:t>
      </w:r>
      <w:r w:rsidRPr="00094195">
        <w:rPr>
          <w:color w:val="auto"/>
        </w:rPr>
        <w:t xml:space="preserve"> </w:t>
      </w:r>
      <w:r w:rsidRPr="00094195">
        <w:rPr>
          <w:b/>
          <w:color w:val="auto"/>
        </w:rPr>
        <w:t xml:space="preserve">Left: </w:t>
      </w:r>
      <w:r>
        <w:rPr>
          <w:color w:val="auto"/>
        </w:rPr>
        <w:t>PAM 6 MDa in seawater and deionized water (dH</w:t>
      </w:r>
      <w:r>
        <w:rPr>
          <w:color w:val="auto"/>
          <w:vertAlign w:val="subscript"/>
        </w:rPr>
        <w:t>2</w:t>
      </w:r>
      <w:r>
        <w:t>O)</w:t>
      </w:r>
      <w:r>
        <w:rPr>
          <w:color w:val="auto"/>
        </w:rPr>
        <w:t xml:space="preserve"> with and without nitrogen purge (±</w:t>
      </w:r>
      <w:r w:rsidRPr="00094195">
        <w:rPr>
          <w:color w:val="auto"/>
        </w:rPr>
        <w:t xml:space="preserve">O2) </w:t>
      </w:r>
      <w:r w:rsidRPr="00094195">
        <w:rPr>
          <w:b/>
          <w:color w:val="auto"/>
        </w:rPr>
        <w:t>Right:</w:t>
      </w:r>
      <w:r w:rsidRPr="00094195">
        <w:rPr>
          <w:color w:val="auto"/>
        </w:rPr>
        <w:t xml:space="preserve"> Depolymerization of PAM 6 MDa</w:t>
      </w:r>
      <w:r>
        <w:rPr>
          <w:color w:val="auto"/>
        </w:rPr>
        <w:t xml:space="preserve"> in seawater</w:t>
      </w:r>
      <w:r w:rsidRPr="00094195">
        <w:rPr>
          <w:color w:val="auto"/>
        </w:rPr>
        <w:t xml:space="preserve"> spiked with 5 mg</w:t>
      </w:r>
      <w:r>
        <w:rPr>
          <w:color w:val="auto"/>
        </w:rPr>
        <w:t xml:space="preserve"> </w:t>
      </w:r>
      <w:r w:rsidRPr="00094195">
        <w:rPr>
          <w:color w:val="auto"/>
        </w:rPr>
        <w:t>L</w:t>
      </w:r>
      <w:r>
        <w:rPr>
          <w:color w:val="auto"/>
          <w:vertAlign w:val="superscript"/>
        </w:rPr>
        <w:t>-1</w:t>
      </w:r>
      <w:r w:rsidRPr="00094195">
        <w:rPr>
          <w:color w:val="auto"/>
        </w:rPr>
        <w:t xml:space="preserve"> iron(III)</w:t>
      </w:r>
      <w:r>
        <w:rPr>
          <w:color w:val="auto"/>
        </w:rPr>
        <w:t xml:space="preserve">  (</w:t>
      </w:r>
      <w:r w:rsidRPr="00094195">
        <w:rPr>
          <w:color w:val="auto"/>
        </w:rPr>
        <w:t>5 mg</w:t>
      </w:r>
      <w:r>
        <w:rPr>
          <w:color w:val="auto"/>
        </w:rPr>
        <w:t xml:space="preserve"> </w:t>
      </w:r>
      <w:r w:rsidRPr="00094195">
        <w:rPr>
          <w:color w:val="auto"/>
        </w:rPr>
        <w:t>L</w:t>
      </w:r>
      <w:r>
        <w:rPr>
          <w:color w:val="auto"/>
          <w:vertAlign w:val="superscript"/>
        </w:rPr>
        <w:t>-1</w:t>
      </w:r>
      <w:r w:rsidRPr="00094195">
        <w:rPr>
          <w:color w:val="auto"/>
        </w:rPr>
        <w:t xml:space="preserve"> </w:t>
      </w:r>
      <w:r>
        <w:rPr>
          <w:color w:val="auto"/>
        </w:rPr>
        <w:t>)  With or without nitrogen purge (-O2), thiuorea (50 mg L</w:t>
      </w:r>
      <w:r>
        <w:rPr>
          <w:color w:val="auto"/>
          <w:vertAlign w:val="superscript"/>
        </w:rPr>
        <w:t>-1</w:t>
      </w:r>
      <w:r>
        <w:rPr>
          <w:color w:val="auto"/>
        </w:rPr>
        <w:t xml:space="preserve">) </w:t>
      </w:r>
      <w:r w:rsidRPr="00094195">
        <w:rPr>
          <w:color w:val="auto"/>
        </w:rPr>
        <w:t>and EDTA</w:t>
      </w:r>
      <w:r>
        <w:rPr>
          <w:color w:val="auto"/>
        </w:rPr>
        <w:t xml:space="preserve"> (125 mg L</w:t>
      </w:r>
      <w:r>
        <w:rPr>
          <w:color w:val="auto"/>
          <w:vertAlign w:val="superscript"/>
        </w:rPr>
        <w:t>-1</w:t>
      </w:r>
      <w:r>
        <w:rPr>
          <w:color w:val="auto"/>
        </w:rPr>
        <w:t>)</w:t>
      </w:r>
      <w:r w:rsidRPr="00094195">
        <w:rPr>
          <w:color w:val="auto"/>
        </w:rPr>
        <w:t>.</w:t>
      </w:r>
      <w:r>
        <w:br w:type="page"/>
      </w:r>
    </w:p>
    <w:p w14:paraId="48FF4EB7" w14:textId="77777777" w:rsidR="00600ABB" w:rsidRDefault="00A01037" w:rsidP="00600ABB">
      <w:r>
        <w:lastRenderedPageBreak/>
        <w:t xml:space="preserve">Polymer concentration also has to be compensated for in order to make real world predictions where concentrations inevitably vary and are generally much lower than in experimental settings. </w:t>
      </w:r>
      <w:r w:rsidR="004175DA">
        <w:t>As previously stated, t</w:t>
      </w:r>
      <w:r w:rsidR="00CD4D13">
        <w:t xml:space="preserve">here is a clear link between </w:t>
      </w:r>
      <w:r w:rsidR="00CD4D13" w:rsidRPr="00E644E5">
        <w:rPr>
          <w:i/>
        </w:rPr>
        <w:t>Δ</w:t>
      </w:r>
      <w:r w:rsidR="00CD4D13" w:rsidRPr="00BF3201">
        <w:rPr>
          <w:i/>
        </w:rPr>
        <w:t>Mw</w:t>
      </w:r>
      <w:r w:rsidR="00CD4D13">
        <w:rPr>
          <w:i/>
        </w:rPr>
        <w:t xml:space="preserve"> </w:t>
      </w:r>
      <w:r w:rsidR="00CD4D13">
        <w:rPr>
          <w:vertAlign w:val="subscript"/>
        </w:rPr>
        <w:t xml:space="preserve"> </w:t>
      </w:r>
      <w:r w:rsidR="00CD4D13">
        <w:t xml:space="preserve">and </w:t>
      </w:r>
      <w:r w:rsidR="00CD4D13" w:rsidRPr="007D3702">
        <w:rPr>
          <w:i/>
        </w:rPr>
        <w:t>C</w:t>
      </w:r>
      <w:r w:rsidR="00CD4D13">
        <w:t xml:space="preserve"> i</w:t>
      </w:r>
      <w:r w:rsidR="002439A0">
        <w:t>n the “concentration” experiment</w:t>
      </w:r>
      <w:r w:rsidR="007D3702">
        <w:t xml:space="preserve"> </w:t>
      </w:r>
      <w:r w:rsidR="002439A0">
        <w:t>where</w:t>
      </w:r>
      <w:r w:rsidR="00D74375">
        <w:t xml:space="preserve"> </w:t>
      </w:r>
      <w:r w:rsidR="007D3702">
        <w:t xml:space="preserve">the </w:t>
      </w:r>
      <w:r w:rsidR="00D74375">
        <w:t>only</w:t>
      </w:r>
      <w:r w:rsidR="007D3702">
        <w:t xml:space="preserve"> variable </w:t>
      </w:r>
      <w:r w:rsidR="00CD4D13">
        <w:t>is</w:t>
      </w:r>
      <w:r w:rsidR="007D3702">
        <w:t xml:space="preserve"> </w:t>
      </w:r>
      <w:r w:rsidR="00CD4D13">
        <w:t>polymer concentration</w:t>
      </w:r>
      <w:r w:rsidR="007D3702">
        <w:t xml:space="preserve"> (</w:t>
      </w:r>
      <w:r w:rsidR="00706EEA">
        <w:t xml:space="preserve">Table 1 and </w:t>
      </w:r>
      <w:r w:rsidR="00706EEA" w:rsidRPr="003D37CB">
        <w:rPr>
          <w:i/>
        </w:rPr>
        <w:t>f</w:t>
      </w:r>
      <w:r w:rsidR="007D3702" w:rsidRPr="003D37CB">
        <w:rPr>
          <w:i/>
        </w:rPr>
        <w:t>ig 6</w:t>
      </w:r>
      <w:r w:rsidR="00E01749" w:rsidRPr="003D37CB">
        <w:rPr>
          <w:i/>
        </w:rPr>
        <w:t>.a</w:t>
      </w:r>
      <w:r w:rsidR="003D37CB" w:rsidRPr="003D37CB">
        <w:rPr>
          <w:i/>
        </w:rPr>
        <w:t>-</w:t>
      </w:r>
      <w:r w:rsidR="00E01749" w:rsidRPr="003D37CB">
        <w:rPr>
          <w:i/>
        </w:rPr>
        <w:t>b</w:t>
      </w:r>
      <w:r w:rsidR="007D3702">
        <w:t>)</w:t>
      </w:r>
      <w:r w:rsidR="007D3702">
        <w:rPr>
          <w:i/>
        </w:rPr>
        <w:t>.</w:t>
      </w:r>
      <w:r w:rsidR="00E644E5">
        <w:rPr>
          <w:i/>
        </w:rPr>
        <w:t xml:space="preserve"> </w:t>
      </w:r>
      <w:r w:rsidR="00164E0A">
        <w:t xml:space="preserve">When the respective </w:t>
      </w:r>
      <w:r w:rsidR="00164E0A" w:rsidRPr="00164E0A">
        <w:rPr>
          <w:i/>
        </w:rPr>
        <w:t>R</w:t>
      </w:r>
      <w:r w:rsidR="00164E0A" w:rsidRPr="00164E0A">
        <w:rPr>
          <w:i/>
          <w:vertAlign w:val="subscript"/>
        </w:rPr>
        <w:t>c</w:t>
      </w:r>
      <w:r w:rsidR="00164E0A">
        <w:t xml:space="preserve"> are plotted against </w:t>
      </w:r>
      <w:r w:rsidR="00164E0A" w:rsidRPr="00164E0A">
        <w:rPr>
          <w:i/>
        </w:rPr>
        <w:t>C</w:t>
      </w:r>
      <w:r w:rsidR="00164E0A">
        <w:t xml:space="preserve"> (</w:t>
      </w:r>
      <w:r w:rsidR="00164E0A">
        <w:rPr>
          <w:i/>
        </w:rPr>
        <w:t>fig. 6.d</w:t>
      </w:r>
      <w:r w:rsidR="00164E0A">
        <w:t xml:space="preserve">), </w:t>
      </w:r>
      <w:r w:rsidR="00363DD7">
        <w:t xml:space="preserve">power regression (Weighted </w:t>
      </w:r>
      <w:r w:rsidR="008E7FFA">
        <w:t>R</w:t>
      </w:r>
      <w:r w:rsidR="00363DD7">
        <w:rPr>
          <w:vertAlign w:val="superscript"/>
        </w:rPr>
        <w:t>2</w:t>
      </w:r>
      <w:r w:rsidR="00164E0A">
        <w:t xml:space="preserve"> = 0.99) reveal </w:t>
      </w:r>
      <w:r w:rsidR="00E644E5">
        <w:t>a</w:t>
      </w:r>
      <w:r w:rsidR="00363DD7">
        <w:t xml:space="preserve"> fractional</w:t>
      </w:r>
      <w:r w:rsidR="00600ABB">
        <w:t xml:space="preserve"> exponential relationship</w:t>
      </w:r>
      <w:r w:rsidR="00890A63">
        <w:t>:</w:t>
      </w:r>
    </w:p>
    <w:p w14:paraId="057BA278" w14:textId="77777777" w:rsidR="002439A0" w:rsidRPr="006C6EEA" w:rsidRDefault="002439A0" w:rsidP="002439A0">
      <w:pPr>
        <w:pStyle w:val="Bildetekst"/>
        <w:keepNext/>
        <w:rPr>
          <w:color w:val="auto"/>
          <w:vertAlign w:val="subscript"/>
        </w:rPr>
      </w:pPr>
      <w:r>
        <w:tab/>
      </w:r>
      <w:r>
        <w:tab/>
      </w:r>
      <w:r w:rsidR="00012A6E" w:rsidRPr="00EF3AA9">
        <w:rPr>
          <w:position w:val="-12"/>
        </w:rPr>
        <w:object w:dxaOrig="1160" w:dyaOrig="460" w14:anchorId="6582FB20">
          <v:shape id="_x0000_i1033" type="#_x0000_t75" style="width:57.5pt;height:21.5pt" o:ole="">
            <v:imagedata r:id="rId48" o:title=""/>
          </v:shape>
          <o:OLEObject Type="Embed" ProgID="Equation.DSMT4" ShapeID="_x0000_i1033" DrawAspect="Content" ObjectID="_1668942267" r:id="rId49"/>
        </w:object>
      </w:r>
      <w:r>
        <w:tab/>
      </w:r>
      <w:r>
        <w:tab/>
      </w:r>
      <w:r>
        <w:tab/>
      </w:r>
      <w:r>
        <w:tab/>
      </w:r>
      <w:r>
        <w:tab/>
      </w:r>
      <w:r w:rsidR="00706EEA">
        <w:rPr>
          <w:color w:val="auto"/>
        </w:rPr>
        <w:t>Eq.9</w:t>
      </w:r>
      <w:r>
        <w:rPr>
          <w:color w:val="auto"/>
        </w:rPr>
        <w:t xml:space="preserve"> Concentration dependency</w:t>
      </w:r>
    </w:p>
    <w:p w14:paraId="73147CDA" w14:textId="77777777" w:rsidR="00573DF9" w:rsidRDefault="002439A0" w:rsidP="00573DF9">
      <w:pPr>
        <w:spacing w:line="240" w:lineRule="auto"/>
      </w:pPr>
      <w:r>
        <w:t xml:space="preserve">where </w:t>
      </w:r>
      <w:r w:rsidRPr="00921840">
        <w:rPr>
          <w:i/>
        </w:rPr>
        <w:t>R</w:t>
      </w:r>
      <w:r w:rsidRPr="00921840">
        <w:rPr>
          <w:i/>
          <w:vertAlign w:val="subscript"/>
        </w:rPr>
        <w:t>0</w:t>
      </w:r>
      <w:r>
        <w:rPr>
          <w:i/>
          <w:vertAlign w:val="subscript"/>
        </w:rPr>
        <w:t xml:space="preserve"> </w:t>
      </w:r>
      <w:r w:rsidR="00706EEA">
        <w:t>[nM d</w:t>
      </w:r>
      <w:r w:rsidR="00706EEA">
        <w:rPr>
          <w:vertAlign w:val="superscript"/>
        </w:rPr>
        <w:t>-1</w:t>
      </w:r>
      <w:r w:rsidR="00706EEA">
        <w:t xml:space="preserve">] </w:t>
      </w:r>
      <w:r>
        <w:t xml:space="preserve">equates to </w:t>
      </w:r>
      <w:r w:rsidRPr="00921840">
        <w:rPr>
          <w:i/>
        </w:rPr>
        <w:t>R</w:t>
      </w:r>
      <w:r w:rsidRPr="00921840">
        <w:rPr>
          <w:i/>
          <w:vertAlign w:val="subscript"/>
        </w:rPr>
        <w:t>c</w:t>
      </w:r>
      <w:r w:rsidRPr="00921840">
        <w:rPr>
          <w:i/>
        </w:rPr>
        <w:t xml:space="preserve"> </w:t>
      </w:r>
      <w:r w:rsidR="00706EEA">
        <w:t>@</w:t>
      </w:r>
      <w:r w:rsidR="00BF3201">
        <w:t xml:space="preserve"> 1</w:t>
      </w:r>
      <w:r>
        <w:t xml:space="preserve"> g L</w:t>
      </w:r>
      <w:r>
        <w:rPr>
          <w:vertAlign w:val="superscript"/>
        </w:rPr>
        <w:t>-1</w:t>
      </w:r>
      <w:r w:rsidR="00363DD7">
        <w:t>.</w:t>
      </w:r>
      <w:r w:rsidR="00BF3201">
        <w:t xml:space="preserve"> </w:t>
      </w:r>
      <w:r w:rsidR="00E01749">
        <w:t xml:space="preserve">By </w:t>
      </w:r>
      <w:r w:rsidR="00706EEA">
        <w:t xml:space="preserve">inserting </w:t>
      </w:r>
      <w:r w:rsidR="00706EEA">
        <w:rPr>
          <w:i/>
        </w:rPr>
        <w:t>Eq.9</w:t>
      </w:r>
      <w:r w:rsidR="00E01749">
        <w:t xml:space="preserve"> into </w:t>
      </w:r>
      <w:r w:rsidR="00E01749" w:rsidRPr="00E01749">
        <w:rPr>
          <w:i/>
        </w:rPr>
        <w:t>Eq</w:t>
      </w:r>
      <w:r w:rsidR="00706EEA">
        <w:rPr>
          <w:i/>
        </w:rPr>
        <w:t>.</w:t>
      </w:r>
      <w:r w:rsidR="00E01749" w:rsidRPr="00E01749">
        <w:rPr>
          <w:i/>
        </w:rPr>
        <w:t xml:space="preserve"> 6</w:t>
      </w:r>
      <w:r w:rsidR="00E01749">
        <w:t xml:space="preserve"> we get to make a regularized fit </w:t>
      </w:r>
      <w:r w:rsidR="00CD4D13">
        <w:t>that need only one single input value to approximate</w:t>
      </w:r>
      <w:r w:rsidR="00164E0A">
        <w:t xml:space="preserve"> the data</w:t>
      </w:r>
      <w:r w:rsidR="00CD4D13">
        <w:t xml:space="preserve"> (e.g. 162.5 nM d</w:t>
      </w:r>
      <w:r w:rsidR="00CD4D13">
        <w:rPr>
          <w:vertAlign w:val="superscript"/>
        </w:rPr>
        <w:t>-1</w:t>
      </w:r>
      <w:r w:rsidR="00CD4D13">
        <w:t>, Figure 6.c)</w:t>
      </w:r>
      <w:r w:rsidR="00164E0A">
        <w:t>.</w:t>
      </w:r>
      <w:r w:rsidR="00E14DA2">
        <w:t xml:space="preserve"> </w:t>
      </w:r>
      <w:r w:rsidR="00AE508F">
        <w:t xml:space="preserve">However, </w:t>
      </w:r>
      <w:r w:rsidR="00AE508F" w:rsidRPr="00BF3201">
        <w:rPr>
          <w:i/>
        </w:rPr>
        <w:t>Mw</w:t>
      </w:r>
      <w:r w:rsidR="00AE508F">
        <w:rPr>
          <w:i/>
        </w:rPr>
        <w:t xml:space="preserve"> </w:t>
      </w:r>
      <w:r w:rsidR="00AE508F" w:rsidRPr="00AE508F">
        <w:t>and therefore</w:t>
      </w:r>
      <w:r w:rsidR="00AE508F">
        <w:rPr>
          <w:i/>
        </w:rPr>
        <w:t xml:space="preserve"> R</w:t>
      </w:r>
      <w:r w:rsidR="00AE508F" w:rsidRPr="00AE508F">
        <w:rPr>
          <w:i/>
          <w:vertAlign w:val="subscript"/>
        </w:rPr>
        <w:t>c</w:t>
      </w:r>
      <w:r w:rsidR="00AE508F">
        <w:rPr>
          <w:i/>
        </w:rPr>
        <w:t>,</w:t>
      </w:r>
      <w:r w:rsidR="0023200A">
        <w:t xml:space="preserve"> are</w:t>
      </w:r>
      <w:r w:rsidR="00AE508F">
        <w:t xml:space="preserve"> less reliable when measured in the extreme domains of concentration</w:t>
      </w:r>
      <w:r w:rsidR="0023200A">
        <w:t xml:space="preserve"> </w:t>
      </w:r>
      <w:r w:rsidR="00AD5802">
        <w:t xml:space="preserve">and </w:t>
      </w:r>
      <w:r w:rsidR="00AD5802" w:rsidRPr="00AD5802">
        <w:rPr>
          <w:i/>
        </w:rPr>
        <w:t>Mw</w:t>
      </w:r>
      <w:r w:rsidR="00AD5802">
        <w:t xml:space="preserve"> </w:t>
      </w:r>
      <w:r w:rsidR="0023200A">
        <w:t>which</w:t>
      </w:r>
      <w:r w:rsidR="00D963D8">
        <w:t xml:space="preserve"> introduces</w:t>
      </w:r>
      <w:r w:rsidR="0023200A">
        <w:t xml:space="preserve"> a slight curvature</w:t>
      </w:r>
      <w:r w:rsidR="00E14DA2">
        <w:t xml:space="preserve">. </w:t>
      </w:r>
      <w:r w:rsidR="00164E0A">
        <w:t>A</w:t>
      </w:r>
      <w:r w:rsidR="00D963D8">
        <w:t>t low</w:t>
      </w:r>
      <w:r w:rsidR="00164E0A">
        <w:t xml:space="preserve"> concentrations</w:t>
      </w:r>
      <w:r w:rsidR="00AD5802">
        <w:t xml:space="preserve"> </w:t>
      </w:r>
      <w:r w:rsidR="00D963D8">
        <w:t xml:space="preserve">and low </w:t>
      </w:r>
      <w:r w:rsidR="00D963D8" w:rsidRPr="00D963D8">
        <w:rPr>
          <w:i/>
        </w:rPr>
        <w:t>Mw</w:t>
      </w:r>
      <w:r w:rsidR="00164E0A">
        <w:t>, d</w:t>
      </w:r>
      <w:r w:rsidR="00D963D8">
        <w:t>e</w:t>
      </w:r>
      <w:r w:rsidR="004175DA">
        <w:t xml:space="preserve">partures </w:t>
      </w:r>
      <w:r w:rsidR="00D963D8">
        <w:t>originate from</w:t>
      </w:r>
      <w:r w:rsidR="00E14DA2">
        <w:t xml:space="preserve"> </w:t>
      </w:r>
      <w:r w:rsidR="003754B4">
        <w:t>overestimat</w:t>
      </w:r>
      <w:r w:rsidR="00D963D8">
        <w:t>ed</w:t>
      </w:r>
      <w:r w:rsidR="00164E0A">
        <w:t xml:space="preserve"> </w:t>
      </w:r>
      <w:r w:rsidR="00AE508F" w:rsidRPr="00BF3201">
        <w:rPr>
          <w:i/>
        </w:rPr>
        <w:t>Mw</w:t>
      </w:r>
      <w:r w:rsidR="00AE508F">
        <w:t xml:space="preserve"> </w:t>
      </w:r>
      <w:r w:rsidR="00D963D8">
        <w:t>due to</w:t>
      </w:r>
      <w:r w:rsidR="00AE508F">
        <w:t xml:space="preserve"> </w:t>
      </w:r>
      <w:r w:rsidR="00FB73E4">
        <w:t xml:space="preserve">excessive </w:t>
      </w:r>
      <w:r w:rsidR="00AE508F">
        <w:t xml:space="preserve">light scattering noise. </w:t>
      </w:r>
      <w:r w:rsidR="00E14DA2">
        <w:t>With</w:t>
      </w:r>
      <w:r w:rsidR="00AE508F">
        <w:t xml:space="preserve"> high concentrations</w:t>
      </w:r>
      <w:r w:rsidR="00E14DA2">
        <w:t>, where</w:t>
      </w:r>
      <w:r w:rsidR="00D963D8">
        <w:t xml:space="preserve"> also</w:t>
      </w:r>
      <w:r w:rsidR="00AE508F">
        <w:t xml:space="preserve"> </w:t>
      </w:r>
      <w:r w:rsidR="00AE508F" w:rsidRPr="00706EEA">
        <w:rPr>
          <w:i/>
        </w:rPr>
        <w:t>A</w:t>
      </w:r>
      <w:r w:rsidR="00AE508F" w:rsidRPr="00706EEA">
        <w:rPr>
          <w:i/>
          <w:vertAlign w:val="subscript"/>
        </w:rPr>
        <w:t>2</w:t>
      </w:r>
      <w:r w:rsidR="00E14DA2">
        <w:t xml:space="preserve"> become</w:t>
      </w:r>
      <w:r w:rsidR="00AE508F">
        <w:t xml:space="preserve"> important</w:t>
      </w:r>
      <w:r w:rsidR="00E14DA2">
        <w:t>,</w:t>
      </w:r>
      <w:r w:rsidR="003754B4">
        <w:t xml:space="preserve"> comes</w:t>
      </w:r>
      <w:r w:rsidR="00AE508F">
        <w:t xml:space="preserve"> </w:t>
      </w:r>
      <w:r w:rsidR="003754B4">
        <w:t xml:space="preserve">a </w:t>
      </w:r>
      <w:r w:rsidR="00AE508F">
        <w:t>tend</w:t>
      </w:r>
      <w:r w:rsidR="003754B4">
        <w:t>ency</w:t>
      </w:r>
      <w:r w:rsidR="00AE508F">
        <w:t xml:space="preserve"> to saturate columns and </w:t>
      </w:r>
      <w:r w:rsidR="00164E0A">
        <w:t xml:space="preserve">even </w:t>
      </w:r>
      <w:r w:rsidR="00AE508F">
        <w:t>detectors leading to</w:t>
      </w:r>
      <w:r w:rsidR="004175DA">
        <w:t xml:space="preserve"> worse</w:t>
      </w:r>
      <w:r w:rsidR="00AE508F">
        <w:t xml:space="preserve"> measurements</w:t>
      </w:r>
      <w:r w:rsidR="00164E0A">
        <w:t xml:space="preserve"> and </w:t>
      </w:r>
      <w:r w:rsidR="00D963D8">
        <w:t xml:space="preserve">systematic </w:t>
      </w:r>
      <w:r w:rsidR="00164E0A">
        <w:t xml:space="preserve">underestimation of </w:t>
      </w:r>
      <w:r w:rsidR="00164E0A" w:rsidRPr="00164E0A">
        <w:rPr>
          <w:i/>
        </w:rPr>
        <w:t>Mw</w:t>
      </w:r>
      <w:r w:rsidR="00FB73E4">
        <w:t xml:space="preserve"> </w:t>
      </w:r>
      <w:r w:rsidR="00FB73E4">
        <w:fldChar w:fldCharType="begin"/>
      </w:r>
      <w:r w:rsidR="00AD5802">
        <w:instrText xml:space="preserve"> ADDIN ZOTERO_ITEM CSL_CITATION {"citationID":"rQl1GXVD","properties":{"formattedCitation":"(Podzimek, 2011)","plainCitation":"(Podzimek, 2011)"},"citationItems":[{"id":1970,"uris":["http://zotero.org/users/local/a8HRoHEw/items/J32JQ6XK"],"uri":["http://zotero.org/users/local/a8HRoHEw/items/J32JQ6XK"],"itemData":{"id":1970,"type":"book","title":"Light Scattering, Size Exclusion Chromatography and Asymmetric Flow Field Flow Fractionation: Powerful Tools for the Characterization of Polymers, Proteins and Nanoparticles","publisher":"John Wiley &amp; Sons","number-of-pages":"362","abstract":"A comprehensive, practical approach to three powerful methods of polymer analysis and characterization  This book serves as a complete compendium of three important methods widely used for the characterization of synthetic and natural polymers—light scattering, size exclusion chromatography (SEC), and asymmetric flow field flow fractionation (A4F). Featuring numerous up-to-date examples of experimental results obtained by light scattering, SEC, and A4F measurements, Light Scattering, Size Exclusion Chromatography and Asymmetric Flow Field Flow Fractionation takes an all-in-one approach to deliver a complete and thorough explanation of the principles, theories, and instrumentation needed to characterize polymers from the viewpoint of their molar mass distribution, size, branching, and aggregation. This comprehensive resource:   Is the only book gathering light scattering, size exclusion chromatography, and asymmetric flow field flow fractionation into a single text   Systematically compares results of size exclusion chromatography with results of asymmetric flow field flow fractionation, and how these two methods complement each other   Provides in-depth guidelines for reproducible and correct determination of molar mass and molecular size of polymers using SEC or A4F coupled with a multi-angle light scattering detector   Offers a detailed overview of the methodology, detection, and characterization of polymer branching   Light Scattering, Size Exclusion Chromatography and Asymmetric Flow Field Flow Fractionation should be of great interest to all those engaged in the polymer analysis and characterization in industrial and university research, as well as in manufacturing quality control laboratories. Both beginners and experienced can confidently rely on this volume to confirm their own understanding or to help interpret their results.","URL":"http://www.wiley.com/WileyCDA/WileyTitle/productCd-0470386177.html","ISBN":"978-0-470-38617-0","note":"00163","shortTitle":"Light Scattering, Size Exclusion Chromatography and Asymmetric Flow Field Flow Fractionation","author":[{"family":"Podzimek","given":"Stepan"}],"issued":{"date-parts":[["2011",4,20]]},"accessed":{"date-parts":[["2017",2,9]]}}}],"schema":"https://github.com/citation-style-language/schema/raw/master/csl-citation.json"} </w:instrText>
      </w:r>
      <w:r w:rsidR="00FB73E4">
        <w:fldChar w:fldCharType="separate"/>
      </w:r>
      <w:r w:rsidR="00AD5802" w:rsidRPr="00AD5802">
        <w:rPr>
          <w:rFonts w:ascii="Calibri" w:hAnsi="Calibri"/>
        </w:rPr>
        <w:t>(Podzimek, 2011)</w:t>
      </w:r>
      <w:r w:rsidR="00FB73E4">
        <w:fldChar w:fldCharType="end"/>
      </w:r>
      <w:r w:rsidR="00AE508F">
        <w:t xml:space="preserve">. </w:t>
      </w:r>
      <w:r w:rsidR="004175DA">
        <w:t>It is better to ignore the curvature</w:t>
      </w:r>
      <w:r w:rsidR="0023200A">
        <w:t xml:space="preserve"> </w:t>
      </w:r>
      <w:r w:rsidR="004175DA">
        <w:t>and</w:t>
      </w:r>
      <w:r w:rsidR="0023200A">
        <w:t xml:space="preserve"> use </w:t>
      </w:r>
      <w:r w:rsidR="00AE508F" w:rsidRPr="003754B4">
        <w:rPr>
          <w:i/>
        </w:rPr>
        <w:t>R</w:t>
      </w:r>
      <w:r w:rsidR="00AE508F" w:rsidRPr="003754B4">
        <w:rPr>
          <w:i/>
          <w:vertAlign w:val="subscript"/>
        </w:rPr>
        <w:t>0</w:t>
      </w:r>
      <w:r w:rsidR="00AE508F" w:rsidRPr="003754B4">
        <w:rPr>
          <w:i/>
        </w:rPr>
        <w:t xml:space="preserve"> </w:t>
      </w:r>
      <w:r w:rsidR="00AE508F">
        <w:t>obtained from the</w:t>
      </w:r>
      <w:r w:rsidR="0023200A">
        <w:t xml:space="preserve"> sweet spot of concentration</w:t>
      </w:r>
      <w:r w:rsidR="003754B4">
        <w:t xml:space="preserve"> </w:t>
      </w:r>
      <w:r w:rsidR="00AD5802">
        <w:t xml:space="preserve">in place of the </w:t>
      </w:r>
      <w:r w:rsidR="0023200A">
        <w:t xml:space="preserve">average obtained from </w:t>
      </w:r>
      <w:r w:rsidR="003754B4">
        <w:t xml:space="preserve">regression. </w:t>
      </w:r>
      <w:r w:rsidR="004175DA">
        <w:t>Ultimately, this allow</w:t>
      </w:r>
      <w:r w:rsidR="0023200A">
        <w:t xml:space="preserve"> prediction of </w:t>
      </w:r>
      <w:r w:rsidR="0023200A" w:rsidRPr="00E01749">
        <w:rPr>
          <w:i/>
        </w:rPr>
        <w:t>Mw</w:t>
      </w:r>
      <w:r w:rsidR="0023200A">
        <w:t xml:space="preserve"> and lifetime in variable concentration systems, and importantly, extrapolation to lower and more environmentally relevant concentrations. </w:t>
      </w:r>
      <w:r w:rsidR="00E03850">
        <w:t xml:space="preserve">An added benefit is that </w:t>
      </w:r>
      <w:r w:rsidR="00E03850" w:rsidRPr="00706EEA">
        <w:rPr>
          <w:i/>
        </w:rPr>
        <w:t>R</w:t>
      </w:r>
      <w:r w:rsidR="00E03850" w:rsidRPr="00706EEA">
        <w:rPr>
          <w:i/>
          <w:vertAlign w:val="subscript"/>
        </w:rPr>
        <w:t xml:space="preserve">0 </w:t>
      </w:r>
      <w:r w:rsidR="009B00DD">
        <w:t>permit</w:t>
      </w:r>
      <w:r w:rsidR="00D963D8">
        <w:t>s</w:t>
      </w:r>
      <w:r w:rsidR="00E03850">
        <w:t xml:space="preserve"> straightforward comparison of depolymerization rates</w:t>
      </w:r>
      <w:r w:rsidR="001A2F21">
        <w:t xml:space="preserve"> </w:t>
      </w:r>
      <w:r w:rsidR="009B00DD">
        <w:t xml:space="preserve">between </w:t>
      </w:r>
      <w:r w:rsidR="00E03850">
        <w:t xml:space="preserve">polymers tested </w:t>
      </w:r>
      <w:r w:rsidR="001A2F21">
        <w:t>at different concentrations</w:t>
      </w:r>
      <w:r w:rsidR="00D963D8">
        <w:t xml:space="preserve"> as shown in table 1</w:t>
      </w:r>
      <w:r w:rsidR="00A01037">
        <w:t xml:space="preserve">. </w:t>
      </w:r>
      <w:r w:rsidR="00573DF9">
        <w:t xml:space="preserve">In practical EOR, degree of co- or ter-polymerization is tailored to fit reservoir characteristics and are usually synthetized from acrylamide, acrylic acid, and 2-acrylamido-2-methylpropanesulphonic acid </w:t>
      </w:r>
      <w:r w:rsidR="00573DF9" w:rsidRPr="00CE357C">
        <w:fldChar w:fldCharType="begin"/>
      </w:r>
      <w:r w:rsidR="00573DF9">
        <w:instrText xml:space="preserve"> ADDIN ZOTERO_ITEM CSL_CITATION {"citationID":"d0Gzrfpz","properties":{"formattedCitation":"(Thomas et al., 2012; Wever et al., 2011)","plainCitation":"(Thomas et al., 2012; Wever et al., 2011)"},"citationItems":[{"id":853,"uris":["http://zotero.org/users/local/a8HRoHEw/items/3QPW4S2I"],"uri":["http://zotero.org/users/local/a8HRoHEw/items/3QPW4S2I"],"itemData":{"id":853,"type":"article-journal","title":"Some Key Features to Consider When Studying Acrylamide-Based Polymers for Chemical Enhanced Oil Recovery","container-title":"Oil &amp; Gas Science and Technology – Revue d’IFP Energies nouvelles","page":"887-902","volume":"67","issue":"6","source":"CrossRef","URL":"http://ogst.ifpenergiesnouvelles.fr/10.2516/ogst/2012065","DOI":"10.2516/ogst/2012065","ISSN":"1294-4475, 1953-8189","note":"00021","author":[{"family":"Thomas","given":"A."},{"family":"Gaillard","given":"N."},{"family":"Favero","given":"C."}],"issued":{"date-parts":[["2012",11]]},"accessed":{"date-parts":[["2016",3,17]]}},"label":"page"},{"id":297,"uris":["http://zotero.org/users/local/a8HRoHEw/items/8GV5FNNM"],"uri":["http://zotero.org/users/local/a8HRoHEw/items/8GV5FNNM"],"itemData":{"id":297,"type":"article-journal","title":"Polymers for enhanced oil recovery: a paradigm for structure–property relationship in aqueous solution","container-title":"Progress in Polymer Science","page":"1558-1628","volume":"36","issue":"11","URL":"http://ac.els-cdn.com/S0079670011000682/1-s2.0-S0079670011000682-main.pdf?_tid=de026208-7be3-11e5-8092-00000aab0f6c&amp;acdnat=1445865611_913847968e67f6008a7ca4ffe1589e2b","ISSN":"0079-6700","note":"00168","shortTitle":"Polymers for enhanced oil recovery: a paradigm for structure–property relationship in aqueous solution","author":[{"family":"Wever","given":"DAZ"},{"family":"Picchioni","given":"F"},{"family":"Broekhuis","given":"AA"}],"issued":{"date-parts":[["2011"]]}},"label":"page"}],"schema":"https://github.com/citation-style-language/schema/raw/master/csl-citation.json"} </w:instrText>
      </w:r>
      <w:r w:rsidR="00573DF9" w:rsidRPr="00CE357C">
        <w:fldChar w:fldCharType="separate"/>
      </w:r>
      <w:r w:rsidR="00573DF9" w:rsidRPr="002137D8">
        <w:rPr>
          <w:rFonts w:ascii="Calibri" w:hAnsi="Calibri"/>
        </w:rPr>
        <w:t>(Thomas et al., 2012; Wever et al., 2011)</w:t>
      </w:r>
      <w:r w:rsidR="00573DF9" w:rsidRPr="00CE357C">
        <w:fldChar w:fldCharType="end"/>
      </w:r>
      <w:r w:rsidR="00573DF9">
        <w:t xml:space="preserve">. Amide functional groups also tend to hydrolyze, increasing acrylic acid content as the polymer age. This can happen both within the reservoir, during production, or post discharge </w:t>
      </w:r>
      <w:r w:rsidR="00573DF9">
        <w:fldChar w:fldCharType="begin"/>
      </w:r>
      <w:r w:rsidR="00573DF9">
        <w:instrText xml:space="preserve"> ADDIN ZOTERO_ITEM CSL_CITATION {"citationID":"E3USONYj","properties":{"formattedCitation":"(Godwin Uranta et al., 2018; Joshi and Abed, 2017)","plainCitation":"(Godwin Uranta et al., 2018; Joshi and Abed, 2017)"},"citationItems":[{"id":2641,"uris":["http://zotero.org/users/local/a8HRoHEw/items/3877AGM8"],"uri":["http://zotero.org/users/local/a8HRoHEw/items/3877AGM8"],"itemData":{"id":2641,"type":"article-journal","title":"Studying the Effectiveness of Polyacrylamide (PAM) Application in Hydrocarbon Reservoirs at Different Operational Conditions","container-title":"Energies","page":"2201","volume":"11","issue":"9","source":"Crossref","URL":"http://www.mdpi.com/1996-1073/11/9/2201","DOI":"10.3390/en11092201","ISSN":"1996-1073","note":"00000","language":"en","author":[{"family":"Godwin Uranta","given":"Kingsley"},{"family":"Rezaei-Gomari","given":"Sina"},{"family":"Russell","given":"Paul"},{"family":"Hamad","given":"Faik"}],"issued":{"date-parts":[["2018",8,22]]},"accessed":{"date-parts":[["2018",10,25]]}},"label":"page"},{"id":2234,"uris":["http://zotero.org/users/local/a8HRoHEw/items/GEAMEKHW"],"uri":["http://zotero.org/users/local/a8HRoHEw/items/GEAMEKHW"],"itemData":{"id":2234,"type":"article-journal","title":"Biodegradation of Polyacrylamide and Its Derivatives","container-title":"Environmental Processes","page":"463-476","volume":"4","issue":"2","source":"link.springer.com","abstract":"Although polyacrylamide (PAM) and its derivatives have many useful applications, their release in nature can have impacts on the environment and human health, thus bioremediation approaches for residual PAM are urgently needed. Biodegradation of PAM and its derivatives has been studied only in the last two decades, with most emphasis on acrylamide biodegradation. Microorganisms have been shown to utilize, not only acrylamide, but also PAM and its derivatives as the sole source of nitrogen and/or carbon under aerobic as well as anaerobic conditions. Microbial degradation lowered the molecular weight of the polymer, the viscosity, and the amide nitrogen was degraded to ammonia. Few species belonging to the bacterial genera Enterobacter sp., Azomonas sp., Bacillus sp., Acinetobacter sp., Pseudomonas sp., and Clostridium sp., were able to degrade 16–91% of PAM/HPAM under aerobic or anaerobic conditions. The monomer acrylamide is toxic to most microorganisms, however, some bacteria and fungi could degrade it using amidases that deaminate acrylamide to acrylic acid and ammonium, and further utilize acrylic acid to produce CO2 and water. Some fungi and yeasts could degrade 60–80% of acrylamide. The biodegradation of PAM and its derivatives are initiated by the enzyme amidase, either under aerobic or anaerobic conditions, and are further degraded partially or completely by an array of different enzymes. Future research should focus on elucidating the exact pathways and the enzymes involved in the biodegradation process, especially by fungi and anaerobic bacteria, as well as utilizing PAM-degrading microbes for bioremediation purposes.","URL":"https://link.springer.com/article/10.1007/s40710-017-0224-0","DOI":"10.1007/s40710-017-0224-0","ISSN":"2198-7491, 2198-7505","note":"00000","journalAbbreviation":"Environ. Process.","language":"en","author":[{"family":"Joshi","given":"Sanket J."},{"family":"Abed","given":"Raeid M. M."}],"issued":{"date-parts":[["2017",6,1]]},"accessed":{"date-parts":[["2017",8,28]]}},"label":"page"}],"schema":"https://github.com/citation-style-language/schema/raw/master/csl-citation.json"} </w:instrText>
      </w:r>
      <w:r w:rsidR="00573DF9">
        <w:fldChar w:fldCharType="separate"/>
      </w:r>
      <w:r w:rsidR="00573DF9" w:rsidRPr="009606D7">
        <w:rPr>
          <w:rFonts w:ascii="Calibri" w:hAnsi="Calibri"/>
        </w:rPr>
        <w:t>(Godwin Uranta et al., 2018; Joshi and Abed, 2017)</w:t>
      </w:r>
      <w:r w:rsidR="00573DF9">
        <w:fldChar w:fldCharType="end"/>
      </w:r>
      <w:r w:rsidR="00573DF9">
        <w:t xml:space="preserve">. </w:t>
      </w:r>
      <w:r w:rsidR="006B790E">
        <w:t xml:space="preserve">Unfortunately, the widely used DREAM model does not yet accept input in this format </w:t>
      </w:r>
      <w:r w:rsidR="006B790E">
        <w:fldChar w:fldCharType="begin"/>
      </w:r>
      <w:r w:rsidR="006B790E">
        <w:instrText xml:space="preserve"> ADDIN ZOTERO_ITEM CSL_CITATION {"citationID":"moXkl1Vq","properties":{"formattedCitation":"(Rye et al., 2014)","plainCitation":"(Rye et al., 2014)"},"citationItems":[{"id":605,"uris":["http://zotero.org/users/local/a8HRoHEw/items/5SG62C5H"],"uri":["http://zotero.org/users/local/a8HRoHEw/items/5SG62C5H"],"itemData":{"id":605,"type":"paper-conference","title":"Use of the DREAM Model for Control and Prediction of Concentrations and Environmental Risks Associated with Regular Discharges to Sea: Experiences and Challenges","publisher":"Society of Petroleum Engineers","source":"CrossRef","event":"EOSCA Chemistry in the Oillndustry XIV Chemistry: Challenges and Responsibilities","URL":"http://www.onepetro.org/doi/10.2118/170763-MS","DOI":"10.2118/170763-MS","note":"00000","shortTitle":"Use of the DREAM Model for Control and Prediction of Concentrations and Environmental Risks Associated with Regular Discharges to Sea","author":[{"family":"Rye","given":"Henrik"},{"family":"Bronner","given":"Ute"},{"family":"Ditlevsen","given":"May Kristin"},{"family":"Frost","given":"Tone Karin"},{"family":"Furuholt","given":"Edgar"},{"family":"Kjeilen-Eilertsen","given":"Grethe"},{"family":"Nepstad","given":"Raymond"},{"family":"Page","given":"Paul William"},{"family":"Paulsen","given":"John Eirik"},{"family":"Ramos","given":"Robert"},{"family":"Ronningen","given":"Petter"},{"family":"Sorstrom","given":"Stein Erik"}],"issued":{"date-parts":[["2014"]]},"accessed":{"date-parts":[["2015",11,10]]}}}],"schema":"https://github.com/citation-style-language/schema/raw/master/csl-citation.json"} </w:instrText>
      </w:r>
      <w:r w:rsidR="006B790E">
        <w:fldChar w:fldCharType="separate"/>
      </w:r>
      <w:r w:rsidR="006B790E" w:rsidRPr="008D35D7">
        <w:rPr>
          <w:rFonts w:ascii="Calibri" w:hAnsi="Calibri"/>
        </w:rPr>
        <w:t>(Rye et al., 2014)</w:t>
      </w:r>
      <w:r w:rsidR="006B790E">
        <w:fldChar w:fldCharType="end"/>
      </w:r>
      <w:r w:rsidR="006B790E">
        <w:t xml:space="preserve">. We therefore build further upon the model in this work </w:t>
      </w:r>
      <w:r w:rsidR="00573DF9">
        <w:t>to ha</w:t>
      </w:r>
      <w:r w:rsidR="006B790E">
        <w:t>ndle variable polymer structure</w:t>
      </w:r>
      <w:r w:rsidR="00D61CB9">
        <w:t>, which is</w:t>
      </w:r>
      <w:r w:rsidR="00573DF9">
        <w:t xml:space="preserve"> also the reason why a wide range of polymers are tested. A linear relationship between depolymerization rate and degree of hydrolysis could be assumed since copolymerization is statistical. However, this will be misleading for moderately hydrolyzed HPAM as they appear to be as durable as pure PAM. Only at 70 % hydrolysis does the depolymerization rate depart significantly. Regardless, the rates at which PAM degrade relative to PAC are similar to observations made previously </w:t>
      </w:r>
      <w:r w:rsidR="00573DF9">
        <w:fldChar w:fldCharType="begin"/>
      </w:r>
      <w:r w:rsidR="00573DF9">
        <w:instrText xml:space="preserve"> ADDIN ZOTERO_ITEM CSL_CITATION {"citationID":"QUIhQG9q","properties":{"formattedCitation":"(Vinu and Madras, 2008)","plainCitation":"(Vinu and Madras, 2008)"},"citationItems":[{"id":3339,"uris":["http://zotero.org/users/local/a8HRoHEw/items/SVKJUJSC"],"uri":["http://zotero.org/users/local/a8HRoHEw/items/SVKJUJSC"],"itemData":{"id":3339,"type":"article-journal","title":"Photocatalytic Degradation of Poly(Acrylamide-co-acrylic Acid)","container-title":"The Journal of Physical Chemistry B","page":"8928-8935","volume":"112","issue":"30","source":"ACS Publications","abstract":"Poly(acrylamide-co-acrylic acid) copolymers of different compositions were synthesized and characterized. The copolymers were statistical with a relatively high percentage of acrylamide units, as determined by 13C NMR. Reactivity ratios calculated by the Finemann−Ross and Kelen−Tudos methods showed that the copolymers were random with a reactivity ratio of rAM = 3.76 and rAA = 0.28. The photolytic and photocatalytic degradation of the copolymers and the homopolymers was conducted in the presence of combustion-synthesized nano anatase titania. The degradation of the copolymer in the presence of combustion-synthesized titania was significantly higher than that observed in the presence of commercial titania, Degussa P-25. The degradation was modeled by using continuous distribution kinetics by following the time evolution of molecular weight distribution. The degradation follows a two step mechanism, wherein the rapid first step comprises the scission of weak acrylic acid units along the chain which is followed by the breakage of relatively strong acrylamide units. The rate constants for the weak and strong links follow a linear trend with the percentage of acrylic acid and acrylamide in the copolymer, respectively. This linear variation can be correlated with a similar trend observed for the activation energies obtained for the pyrolytic degradation of the polymers.","URL":"https://doi.org/10.1021/jp801887t","DOI":"10.1021/jp801887t","ISSN":"1520-6106","note":"00024","journalAbbreviation":"J. Phys. Chem. B","author":[{"family":"Vinu","given":"R."},{"family":"Madras","given":"Giridhar"}],"issued":{"date-parts":[["2008",7,1]]},"accessed":{"date-parts":[["2020",10,5]]}}}],"schema":"https://github.com/citation-style-language/schema/raw/master/csl-citation.json"} </w:instrText>
      </w:r>
      <w:r w:rsidR="00573DF9">
        <w:fldChar w:fldCharType="separate"/>
      </w:r>
      <w:r w:rsidR="00573DF9" w:rsidRPr="00A3408B">
        <w:rPr>
          <w:rFonts w:ascii="Calibri" w:hAnsi="Calibri"/>
        </w:rPr>
        <w:t>(Vinu and Madras, 2008)</w:t>
      </w:r>
      <w:r w:rsidR="00573DF9">
        <w:fldChar w:fldCharType="end"/>
      </w:r>
      <w:r w:rsidR="00573DF9">
        <w:t xml:space="preserve">. For PAMPS, there is no choice but to assume a linear relationship since no AM-AMPS copolymers are tested. However, the difference in chemical resilience between PAM and PAMPS is much lower than PAM and PAC and errors therefore having less impact on outcome. </w:t>
      </w:r>
      <w:r w:rsidR="00DE3F56">
        <w:t>It becomes easier to grasp the inflection point where terpolymers should begin to degrade noticeably faster b</w:t>
      </w:r>
      <w:r w:rsidR="00573DF9">
        <w:t>y using a surface plot in the form of:</w:t>
      </w:r>
    </w:p>
    <w:p w14:paraId="7406BE4A" w14:textId="77777777" w:rsidR="00573DF9" w:rsidRPr="001D23E3" w:rsidRDefault="00573DF9" w:rsidP="00573DF9">
      <w:pPr>
        <w:spacing w:line="240" w:lineRule="auto"/>
        <w:ind w:left="709" w:firstLine="709"/>
        <w:rPr>
          <w:i/>
          <w:iCs/>
          <w:sz w:val="18"/>
          <w:szCs w:val="18"/>
        </w:rPr>
      </w:pPr>
      <w:r w:rsidRPr="008947DB">
        <w:rPr>
          <w:position w:val="-14"/>
        </w:rPr>
        <w:object w:dxaOrig="2460" w:dyaOrig="380" w14:anchorId="6CE8EACA">
          <v:shape id="_x0000_i1034" type="#_x0000_t75" style="width:122.5pt;height:21.5pt" o:ole="">
            <v:imagedata r:id="rId50" o:title=""/>
          </v:shape>
          <o:OLEObject Type="Embed" ProgID="Equation.DSMT4" ShapeID="_x0000_i1034" DrawAspect="Content" ObjectID="_1668942268" r:id="rId51"/>
        </w:object>
      </w:r>
      <w:r w:rsidRPr="0085095A">
        <w:t xml:space="preserve"> </w:t>
      </w:r>
      <w:r>
        <w:tab/>
      </w:r>
      <w:r>
        <w:tab/>
      </w:r>
      <w:r>
        <w:tab/>
      </w:r>
      <w:r>
        <w:rPr>
          <w:i/>
          <w:iCs/>
          <w:sz w:val="18"/>
          <w:szCs w:val="18"/>
        </w:rPr>
        <w:t>Eq.10 - R</w:t>
      </w:r>
      <w:r w:rsidRPr="00431AB1">
        <w:rPr>
          <w:i/>
          <w:iCs/>
          <w:sz w:val="18"/>
          <w:szCs w:val="18"/>
          <w:vertAlign w:val="subscript"/>
        </w:rPr>
        <w:t xml:space="preserve">0 </w:t>
      </w:r>
      <w:r>
        <w:rPr>
          <w:i/>
          <w:iCs/>
          <w:sz w:val="18"/>
          <w:szCs w:val="18"/>
        </w:rPr>
        <w:t>in terpolymer</w:t>
      </w:r>
    </w:p>
    <w:p w14:paraId="41BF09E7" w14:textId="77777777" w:rsidR="00051B4A" w:rsidRPr="00051B4A" w:rsidRDefault="00573DF9" w:rsidP="00051B4A">
      <w:r>
        <w:t xml:space="preserve">to visualize </w:t>
      </w:r>
      <w:r w:rsidRPr="00155D4B">
        <w:rPr>
          <w:i/>
        </w:rPr>
        <w:t>R</w:t>
      </w:r>
      <w:r w:rsidRPr="00155D4B">
        <w:rPr>
          <w:i/>
          <w:vertAlign w:val="subscript"/>
        </w:rPr>
        <w:t>0(y,z)</w:t>
      </w:r>
      <w:r>
        <w:t xml:space="preserve"> </w:t>
      </w:r>
      <w:r w:rsidR="00DE3F56">
        <w:t xml:space="preserve">in </w:t>
      </w:r>
      <w:r>
        <w:t>a terpolymer</w:t>
      </w:r>
      <w:r>
        <w:rPr>
          <w:i/>
          <w:vertAlign w:val="subscript"/>
        </w:rPr>
        <w:t xml:space="preserve"> </w:t>
      </w:r>
      <w:r>
        <w:t>as a function (</w:t>
      </w:r>
      <w:r w:rsidRPr="00B010CF">
        <w:rPr>
          <w:i/>
        </w:rPr>
        <w:t>f</w:t>
      </w:r>
      <w:r>
        <w:t>) of % mole fraction AM (</w:t>
      </w:r>
      <w:r w:rsidRPr="00DB2278">
        <w:rPr>
          <w:i/>
        </w:rPr>
        <w:t>y</w:t>
      </w:r>
      <w:r>
        <w:t>) and AMPS (</w:t>
      </w:r>
      <w:r w:rsidRPr="00DB2278">
        <w:rPr>
          <w:i/>
        </w:rPr>
        <w:t>z</w:t>
      </w:r>
      <w:r>
        <w:t xml:space="preserve">) and </w:t>
      </w:r>
      <w:r w:rsidRPr="00A3408B">
        <w:rPr>
          <w:i/>
        </w:rPr>
        <w:t>R</w:t>
      </w:r>
      <w:r w:rsidRPr="00A3408B">
        <w:rPr>
          <w:i/>
          <w:vertAlign w:val="subscript"/>
        </w:rPr>
        <w:t>0</w:t>
      </w:r>
      <w:r>
        <w:t xml:space="preserve"> of the pure PAM-homopolymer</w:t>
      </w:r>
      <w:r w:rsidR="00DE3F56">
        <w:t xml:space="preserve"> </w:t>
      </w:r>
      <w:r>
        <w:t>(</w:t>
      </w:r>
      <w:r>
        <w:rPr>
          <w:i/>
        </w:rPr>
        <w:t>f</w:t>
      </w:r>
      <w:r w:rsidRPr="00DB2278">
        <w:rPr>
          <w:i/>
        </w:rPr>
        <w:t>ig. 7</w:t>
      </w:r>
      <w:r>
        <w:rPr>
          <w:i/>
        </w:rPr>
        <w:t>.a)</w:t>
      </w:r>
      <w:r>
        <w:t xml:space="preserve">. Finally, variations in irradiance and insolation that depend on latitude, time of year, water quality, depth, etc. are also crucial for marine lifetime. Much work is accomplished in this field and it is straightforward to compensate for these variables on the premise that depolymerization rates, radical production, and irradiance correlates linearly within the range expected </w:t>
      </w:r>
      <w:r>
        <w:fldChar w:fldCharType="begin"/>
      </w:r>
      <w:r w:rsidR="00DE3F56">
        <w:instrText xml:space="preserve"> ADDIN ZOTERO_ITEM CSL_CITATION {"citationID":"jiH8pj77","properties":{"formattedCitation":"(Fan, 2008; Zafiriou et al., 1984)","plainCitation":"(Fan, 2008; Zafiriou et al., 1984)"},"citationItems":[{"id":2128,"uris":["http://zotero.org/users/local/a8HRoHEw/items/VJ2EJ62I"],"uri":["http://zotero.org/users/local/a8HRoHEw/items/VJ2EJ62I"],"itemData":{"id":2128,"type":"article-journal","title":"Photochemical and biochemical controls on reactive oxygen and iron speciation in the pelagic surface ocean","container-title":"Marine Chemistry","page":"152-164","volume":"109","issue":"1–2","source":"ScienceDirect","abstract":"A time-dependent chemistry model is used to predict reactive oxygen species (ROS = H2O2 + O2−) and dissolved Fe (DFe) speciation in the surface ocean. A new feature of the model is inclusion of biological sources of superoxide. The model suggests that biochemistry mediated by phytoplankton cells is as important as photochemistry for the formation of ROS. Formation of stable organic Fe(III) complexes (FeL) maintains the concentration of DFe in seawater. Iron speciation in the model is also controlled by biochemical and photochemical processes, and is far from thermodynamic equilibrium. During light periods, photo-reduction of FeL produces dissolved inorganic iron much more than thermal decomposition and cell-surface reduction of FeL, thus facilitating phytoplankton uptake of iron in the ocean. During the nighttime, O2− produced by reductases on cell surfaces both reacts with FeL, producing Fe(II), and retards the oxidation of Fe(II) and subsequent formation of FeL; therefore significant levels of bio-available Fe is maintained through this period. Photo-reduction nearly balances the formation of FeL in the model, and may control bioavailability of dissolved iron. This suggests a possible extracellular mechanism of iron and light colimitation to primary productivity. A phytoplankton growth limitation by FeL photo-reduction depends on its rate coefficient for which we need extensive measurements in natural seawater.","URL":"http://www.sciencedirect.com/science/article/pii/S030442030800008X","DOI":"10.1016/j.marchem.2008.01.005","ISSN":"0304-4203","note":"00039","journalAbbreviation":"Marine Chemistry","author":[{"family":"Fan","given":"Song-Miao"}],"issued":{"date-parts":[["2008",2,16]]},"accessed":{"date-parts":[["2017",4,7]]}},"label":"page"},{"id":2594,"uris":["http://zotero.org/users/local/a8HRoHEw/items/S8GVW3SZ"],"uri":["http://zotero.org/users/local/a8HRoHEw/items/S8GVW3SZ"],"itemData":{"id":2594,"type":"article-journal","title":"Photochemistry of natural waters","container-title":"Environmental Science &amp; Technology","page":"358A-371A","volume":"18","issue":"12","source":"ACS Publications","URL":"https://doi.org/10.1021/es00130a001","DOI":"10.1021/es00130a001","ISSN":"0013-936X","note":"00486","journalAbbreviation":"Environ. Sci. Technol.","author":[{"family":"Zafiriou","given":"Oliver C."},{"family":"Joussot-Dubien","given":"Jacques"},{"family":"Zepp","given":"Richard G."},{"family":"Zika","given":"Rod G."}],"issued":{"date-parts":[["1984",12,1]]},"accessed":{"date-parts":[["2018",9,24]]}},"label":"page"}],"schema":"https://github.com/citation-style-language/schema/raw/master/csl-citation.json"} </w:instrText>
      </w:r>
      <w:r>
        <w:fldChar w:fldCharType="separate"/>
      </w:r>
      <w:r w:rsidR="00DE3F56" w:rsidRPr="00DE3F56">
        <w:rPr>
          <w:rFonts w:ascii="Calibri" w:hAnsi="Calibri"/>
        </w:rPr>
        <w:t>(Fan, 2008; Zafiriou et al., 1984)</w:t>
      </w:r>
      <w:r>
        <w:fldChar w:fldCharType="end"/>
      </w:r>
      <w:r>
        <w:t>. A simplistic approach is therefore taken to generate more realistic estimates on the persistence of polymer</w:t>
      </w:r>
      <w:r w:rsidR="00D61CB9">
        <w:t xml:space="preserve"> hypothetically</w:t>
      </w:r>
      <w:r>
        <w:t xml:space="preserve"> discharged to the middle of the North Sea. The spectral insolation model SPCTRL2 is applied for translating the exposure rate to that of North Sea latitudes </w:t>
      </w:r>
      <w:r>
        <w:fldChar w:fldCharType="begin"/>
      </w:r>
      <w:r>
        <w:instrText xml:space="preserve"> ADDIN ZOTERO_ITEM CSL_CITATION {"citationID":"T2Usm6ol","properties":{"formattedCitation":"(Bird and Riordan, 1986)","plainCitation":"(Bird and Riordan, 1986)"},"citationItems":[{"id":2402,"uris":["http://zotero.org/users/local/a8HRoHEw/items/MMSX2UNQ"],"uri":["http://zotero.org/users/local/a8HRoHEw/items/MMSX2UNQ"],"itemData":{"id":2402,"type":"article-journal","title":"Simple Solar Spectral Model for Direct and Diffuse Irradiance on Horizontal and Tilted Planes at the Earth's Surface for Cloudless Atmospheres","container-title":"Journal of Climate and Applied Meteorology","page":"87-97","volume":"25","issue":"1","source":"journals.ametsoc.org (Atypon)","abstract":"In a previous work, we described a simple model for calculating direct normal and diffuse horizontal spectral solar irradiance for cloudless sky conditions. In this paper, we present a new simple model (SPCTRAL2) that incorporates improvements to the simple model approach and an algorithm for calculating spectral irradiance on tilted surfaces. The model was developed using comparisons with rigorous radiative transfer codes and limited outdoor measurements. SPCTRAL2 produces terrestrial spectra between 0.3 and 4.0 μm with a resolution of approximately 10 nm. Inputs to the model include the solar zenith angle, the collector tilt angle, atmospheric turbidity, the amount of precipitable water vapor and ozone, surface pressure, and ground albedo. A major goal of this work is to provide researchers with the capability to calculate spectral irradiance for different atmospheric conditions and different solar collector geometries using microcomputers.","URL":"https://journals.ametsoc.org/doi/abs/10.1175/1520-0450(1986)025%3C0087:SSSMFD%3E2.0.CO;2","DOI":"10.1175/1520-0450(1986)025&lt;0087:SSSMFD&gt;2.0.CO;2","ISSN":"0733-3021","note":"00843","journalAbbreviation":"J. Climate Appl. Meteor.","author":[{"family":"Bird","given":"Richard E."},{"family":"Riordan","given":"Carol"}],"issued":{"date-parts":[["1986",1,1]]},"accessed":{"date-parts":[["2018",7,2]]}}}],"schema":"https://github.com/citation-style-language/schema/raw/master/csl-citation.json"} </w:instrText>
      </w:r>
      <w:r>
        <w:fldChar w:fldCharType="separate"/>
      </w:r>
      <w:r w:rsidRPr="007055C4">
        <w:rPr>
          <w:rFonts w:ascii="Calibri" w:hAnsi="Calibri"/>
        </w:rPr>
        <w:t>(Bird and Riordan, 1986)</w:t>
      </w:r>
      <w:r>
        <w:fldChar w:fldCharType="end"/>
      </w:r>
      <w:r>
        <w:t>. Global irradiance is 523 kJ m</w:t>
      </w:r>
      <w:r>
        <w:rPr>
          <w:vertAlign w:val="superscript"/>
        </w:rPr>
        <w:t>-2</w:t>
      </w:r>
      <w:r>
        <w:t xml:space="preserve"> d</w:t>
      </w:r>
      <w:r>
        <w:rPr>
          <w:vertAlign w:val="superscript"/>
        </w:rPr>
        <w:t>-1</w:t>
      </w:r>
      <w:r>
        <w:t xml:space="preserve"> (300-400 nm) with standard input parameters on equinox at 60° N, representing the long-term average. </w:t>
      </w:r>
    </w:p>
    <w:p w14:paraId="58EBC7D8" w14:textId="77777777" w:rsidR="009D1BA0" w:rsidRPr="00AD5802" w:rsidRDefault="00D654B7" w:rsidP="00A26609">
      <w:pPr>
        <w:pStyle w:val="Bildetekst"/>
        <w:spacing w:after="0"/>
        <w:rPr>
          <w:b/>
        </w:rPr>
      </w:pPr>
      <w:r w:rsidRPr="00AD5802">
        <w:rPr>
          <w:b/>
          <w:i w:val="0"/>
          <w:iCs w:val="0"/>
          <w:color w:val="auto"/>
          <w:sz w:val="22"/>
          <w:szCs w:val="22"/>
        </w:rPr>
        <w:lastRenderedPageBreak/>
        <w:t>a)</w:t>
      </w:r>
      <w:r w:rsidR="002439A0" w:rsidRPr="00AD5802">
        <w:rPr>
          <w:b/>
        </w:rPr>
        <w:t xml:space="preserve"> </w:t>
      </w:r>
      <w:r w:rsidR="002439A0" w:rsidRPr="00AD5802">
        <w:rPr>
          <w:b/>
          <w:noProof/>
        </w:rPr>
        <w:drawing>
          <wp:inline distT="0" distB="0" distL="0" distR="0" wp14:anchorId="3E84445D" wp14:editId="733F7CB9">
            <wp:extent cx="2700000" cy="1800000"/>
            <wp:effectExtent l="0" t="0" r="0" b="0"/>
            <wp:docPr id="81" name="Pictur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00000" cy="1800000"/>
                    </a:xfrm>
                    <a:prstGeom prst="rect">
                      <a:avLst/>
                    </a:prstGeom>
                    <a:noFill/>
                    <a:ln>
                      <a:noFill/>
                    </a:ln>
                  </pic:spPr>
                </pic:pic>
              </a:graphicData>
            </a:graphic>
          </wp:inline>
        </w:drawing>
      </w:r>
      <w:r w:rsidR="002439A0" w:rsidRPr="00AD5802">
        <w:rPr>
          <w:b/>
          <w:i w:val="0"/>
          <w:iCs w:val="0"/>
          <w:color w:val="auto"/>
          <w:sz w:val="22"/>
          <w:szCs w:val="22"/>
        </w:rPr>
        <w:t xml:space="preserve"> b)</w:t>
      </w:r>
      <w:r w:rsidR="002439A0" w:rsidRPr="00AD5802">
        <w:rPr>
          <w:b/>
        </w:rPr>
        <w:t xml:space="preserve"> </w:t>
      </w:r>
      <w:r w:rsidRPr="00AD5802">
        <w:rPr>
          <w:b/>
          <w:noProof/>
        </w:rPr>
        <w:t xml:space="preserve"> </w:t>
      </w:r>
      <w:r w:rsidRPr="00AD5802">
        <w:rPr>
          <w:b/>
          <w:noProof/>
        </w:rPr>
        <w:drawing>
          <wp:inline distT="0" distB="0" distL="0" distR="0" wp14:anchorId="65A0B659" wp14:editId="618058F6">
            <wp:extent cx="2676907" cy="1800000"/>
            <wp:effectExtent l="0" t="0" r="0" b="0"/>
            <wp:docPr id="1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noChangeArrowheads="1"/>
                    </pic:cNvPicPr>
                  </pic:nvPicPr>
                  <pic:blipFill rotWithShape="1">
                    <a:blip r:embed="rId53">
                      <a:grayscl/>
                      <a:extLst>
                        <a:ext uri="{28A0092B-C50C-407E-A947-70E740481C1C}">
                          <a14:useLocalDpi xmlns:a14="http://schemas.microsoft.com/office/drawing/2010/main" val="0"/>
                        </a:ext>
                      </a:extLst>
                    </a:blip>
                    <a:srcRect l="8447" t="23601"/>
                    <a:stretch/>
                  </pic:blipFill>
                  <pic:spPr bwMode="auto">
                    <a:xfrm>
                      <a:off x="0" y="0"/>
                      <a:ext cx="2676907" cy="1800000"/>
                    </a:xfrm>
                    <a:prstGeom prst="rect">
                      <a:avLst/>
                    </a:prstGeom>
                    <a:noFill/>
                    <a:ln>
                      <a:noFill/>
                    </a:ln>
                    <a:extLst>
                      <a:ext uri="{53640926-AAD7-44D8-BBD7-CCE9431645EC}">
                        <a14:shadowObscured xmlns:a14="http://schemas.microsoft.com/office/drawing/2010/main"/>
                      </a:ext>
                    </a:extLst>
                  </pic:spPr>
                </pic:pic>
              </a:graphicData>
            </a:graphic>
          </wp:inline>
        </w:drawing>
      </w:r>
      <w:r w:rsidR="00896BA4" w:rsidRPr="00AD5802">
        <w:rPr>
          <w:b/>
        </w:rPr>
        <w:t xml:space="preserve"> </w:t>
      </w:r>
    </w:p>
    <w:p w14:paraId="685E9D02" w14:textId="77777777" w:rsidR="00D654B7" w:rsidRDefault="002439A0" w:rsidP="00D654B7">
      <w:r w:rsidRPr="00AD5802">
        <w:rPr>
          <w:b/>
        </w:rPr>
        <w:t>c)</w:t>
      </w:r>
      <w:r w:rsidRPr="00AD5802">
        <w:rPr>
          <w:b/>
          <w:noProof/>
        </w:rPr>
        <w:drawing>
          <wp:inline distT="0" distB="0" distL="0" distR="0" wp14:anchorId="13E1AD09" wp14:editId="53B7F9AD">
            <wp:extent cx="2700000" cy="1800000"/>
            <wp:effectExtent l="0" t="0" r="0" b="0"/>
            <wp:docPr id="82" name="Pictur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00000" cy="1800000"/>
                    </a:xfrm>
                    <a:prstGeom prst="rect">
                      <a:avLst/>
                    </a:prstGeom>
                    <a:noFill/>
                    <a:ln>
                      <a:noFill/>
                    </a:ln>
                  </pic:spPr>
                </pic:pic>
              </a:graphicData>
            </a:graphic>
          </wp:inline>
        </w:drawing>
      </w:r>
      <w:r w:rsidRPr="00AD5802">
        <w:rPr>
          <w:b/>
        </w:rPr>
        <w:t>d)</w:t>
      </w:r>
      <w:r w:rsidR="00D654B7" w:rsidRPr="004E0F74">
        <w:rPr>
          <w:noProof/>
        </w:rPr>
        <w:drawing>
          <wp:inline distT="0" distB="0" distL="0" distR="0" wp14:anchorId="53F23FA8" wp14:editId="0F80F9C2">
            <wp:extent cx="2700412" cy="1800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00412" cy="1800000"/>
                    </a:xfrm>
                    <a:prstGeom prst="rect">
                      <a:avLst/>
                    </a:prstGeom>
                    <a:noFill/>
                    <a:ln>
                      <a:noFill/>
                    </a:ln>
                  </pic:spPr>
                </pic:pic>
              </a:graphicData>
            </a:graphic>
          </wp:inline>
        </w:drawing>
      </w:r>
    </w:p>
    <w:p w14:paraId="10BA3304" w14:textId="77777777" w:rsidR="00A26609" w:rsidRPr="00397E5D" w:rsidRDefault="00A26609" w:rsidP="00A26609">
      <w:pPr>
        <w:pStyle w:val="Bildetekst"/>
      </w:pPr>
      <w:bookmarkStart w:id="162" w:name="_Ref525919459"/>
      <w:r w:rsidRPr="00FA5838">
        <w:rPr>
          <w:color w:val="auto"/>
        </w:rPr>
        <w:t xml:space="preserve">Figure </w:t>
      </w:r>
      <w:bookmarkEnd w:id="162"/>
      <w:r w:rsidR="00B25FC9">
        <w:rPr>
          <w:color w:val="auto"/>
        </w:rPr>
        <w:t>6</w:t>
      </w:r>
      <w:r>
        <w:rPr>
          <w:color w:val="auto"/>
        </w:rPr>
        <w:t xml:space="preserve"> “Concentration experiment”</w:t>
      </w:r>
      <w:r w:rsidR="0032227F">
        <w:rPr>
          <w:color w:val="auto"/>
        </w:rPr>
        <w:t>. D</w:t>
      </w:r>
      <w:r w:rsidR="00397E5D">
        <w:rPr>
          <w:color w:val="auto"/>
        </w:rPr>
        <w:t xml:space="preserve">epolymerization of PAM 6 MDa at concentrations ranging from </w:t>
      </w:r>
      <w:r w:rsidR="00600ABB">
        <w:rPr>
          <w:color w:val="auto"/>
        </w:rPr>
        <w:t>0.000</w:t>
      </w:r>
      <w:r w:rsidR="00397E5D">
        <w:rPr>
          <w:color w:val="auto"/>
        </w:rPr>
        <w:t>4 to 10 g L</w:t>
      </w:r>
      <w:r w:rsidR="00397E5D">
        <w:rPr>
          <w:color w:val="auto"/>
          <w:vertAlign w:val="superscript"/>
        </w:rPr>
        <w:t>-1</w:t>
      </w:r>
      <w:r>
        <w:rPr>
          <w:color w:val="auto"/>
        </w:rPr>
        <w:t>.</w:t>
      </w:r>
      <w:r w:rsidR="00397E5D">
        <w:rPr>
          <w:color w:val="auto"/>
        </w:rPr>
        <w:t xml:space="preserve"> Overlapping measurements from the “structure” and “ROS” experiments are included</w:t>
      </w:r>
      <w:r w:rsidR="0032227F">
        <w:rPr>
          <w:color w:val="auto"/>
        </w:rPr>
        <w:t xml:space="preserve"> in the plots</w:t>
      </w:r>
      <w:r w:rsidR="00397E5D">
        <w:rPr>
          <w:color w:val="auto"/>
        </w:rPr>
        <w:t>.</w:t>
      </w:r>
      <w:r>
        <w:rPr>
          <w:color w:val="auto"/>
        </w:rPr>
        <w:t xml:space="preserve"> </w:t>
      </w:r>
      <w:r w:rsidR="00F43FA6">
        <w:rPr>
          <w:b/>
          <w:color w:val="auto"/>
        </w:rPr>
        <w:t xml:space="preserve">a) </w:t>
      </w:r>
      <w:r w:rsidR="00F43FA6">
        <w:rPr>
          <w:color w:val="auto"/>
        </w:rPr>
        <w:t xml:space="preserve">Depolymerization curves plotted with individually calculated </w:t>
      </w:r>
      <w:r w:rsidR="00F43FA6" w:rsidRPr="00FA5838">
        <w:rPr>
          <w:color w:val="auto"/>
        </w:rPr>
        <w:t>values</w:t>
      </w:r>
      <w:r w:rsidR="00F43FA6">
        <w:rPr>
          <w:color w:val="auto"/>
        </w:rPr>
        <w:t xml:space="preserve"> for R</w:t>
      </w:r>
      <w:r w:rsidR="00F43FA6">
        <w:rPr>
          <w:color w:val="auto"/>
          <w:vertAlign w:val="subscript"/>
        </w:rPr>
        <w:t>c</w:t>
      </w:r>
      <w:r w:rsidR="00397E5D">
        <w:rPr>
          <w:color w:val="auto"/>
        </w:rPr>
        <w:t xml:space="preserve">. </w:t>
      </w:r>
      <w:r w:rsidR="00F43FA6">
        <w:rPr>
          <w:b/>
          <w:color w:val="auto"/>
        </w:rPr>
        <w:t>b</w:t>
      </w:r>
      <w:r>
        <w:rPr>
          <w:b/>
          <w:color w:val="auto"/>
        </w:rPr>
        <w:t xml:space="preserve">) </w:t>
      </w:r>
      <w:r w:rsidRPr="00D654B7">
        <w:rPr>
          <w:color w:val="auto"/>
        </w:rPr>
        <w:t>Normalized</w:t>
      </w:r>
      <w:r>
        <w:rPr>
          <w:b/>
          <w:color w:val="auto"/>
        </w:rPr>
        <w:t xml:space="preserve"> </w:t>
      </w:r>
      <w:r>
        <w:rPr>
          <w:color w:val="auto"/>
        </w:rPr>
        <w:t>90° scattered light detector signal curves</w:t>
      </w:r>
      <w:r w:rsidR="00F43FA6">
        <w:rPr>
          <w:color w:val="auto"/>
        </w:rPr>
        <w:t xml:space="preserve"> after 20 days</w:t>
      </w:r>
      <w:r w:rsidR="0032227F">
        <w:rPr>
          <w:color w:val="auto"/>
        </w:rPr>
        <w:t>.</w:t>
      </w:r>
      <w:r>
        <w:rPr>
          <w:color w:val="auto"/>
        </w:rPr>
        <w:t xml:space="preserve"> </w:t>
      </w:r>
      <w:r w:rsidR="00F43FA6" w:rsidRPr="00AB1B62">
        <w:rPr>
          <w:b/>
          <w:color w:val="auto"/>
        </w:rPr>
        <w:t>c</w:t>
      </w:r>
      <w:r w:rsidRPr="00AB1B62">
        <w:rPr>
          <w:b/>
          <w:color w:val="auto"/>
        </w:rPr>
        <w:t>)</w:t>
      </w:r>
      <w:r w:rsidR="00F43FA6" w:rsidRPr="00AB1B62">
        <w:rPr>
          <w:b/>
          <w:color w:val="auto"/>
        </w:rPr>
        <w:t xml:space="preserve"> </w:t>
      </w:r>
      <w:r w:rsidR="00AB1B62" w:rsidRPr="00AB1B62">
        <w:rPr>
          <w:color w:val="auto"/>
        </w:rPr>
        <w:t>R</w:t>
      </w:r>
      <w:r w:rsidR="00F43FA6">
        <w:rPr>
          <w:color w:val="auto"/>
        </w:rPr>
        <w:t xml:space="preserve">egularized fit based </w:t>
      </w:r>
      <w:r w:rsidR="00397E5D">
        <w:rPr>
          <w:color w:val="auto"/>
        </w:rPr>
        <w:t xml:space="preserve">on </w:t>
      </w:r>
      <w:r w:rsidR="00F43FA6">
        <w:rPr>
          <w:color w:val="auto"/>
        </w:rPr>
        <w:t>R</w:t>
      </w:r>
      <w:r w:rsidR="00F43FA6" w:rsidRPr="00AB1B62">
        <w:rPr>
          <w:color w:val="auto"/>
          <w:vertAlign w:val="subscript"/>
        </w:rPr>
        <w:t>0</w:t>
      </w:r>
      <w:r w:rsidR="003754B4" w:rsidRPr="00AB1B62">
        <w:rPr>
          <w:color w:val="auto"/>
        </w:rPr>
        <w:t xml:space="preserve"> </w:t>
      </w:r>
      <w:r w:rsidR="000B79C4">
        <w:rPr>
          <w:color w:val="auto"/>
        </w:rPr>
        <w:t xml:space="preserve">and Eq. </w:t>
      </w:r>
      <w:r w:rsidR="0032227F">
        <w:rPr>
          <w:color w:val="auto"/>
        </w:rPr>
        <w:t>9</w:t>
      </w:r>
      <w:r w:rsidR="00600ABB">
        <w:rPr>
          <w:color w:val="auto"/>
        </w:rPr>
        <w:t xml:space="preserve"> </w:t>
      </w:r>
      <w:r w:rsidR="00F43FA6" w:rsidRPr="00AB1B62">
        <w:rPr>
          <w:b/>
          <w:color w:val="auto"/>
        </w:rPr>
        <w:t>d)</w:t>
      </w:r>
      <w:r w:rsidR="00694BE9" w:rsidRPr="00AB1B62">
        <w:rPr>
          <w:color w:val="auto"/>
        </w:rPr>
        <w:t xml:space="preserve"> </w:t>
      </w:r>
      <w:r w:rsidR="00694BE9">
        <w:rPr>
          <w:color w:val="auto"/>
        </w:rPr>
        <w:t>R</w:t>
      </w:r>
      <w:r w:rsidR="00694BE9" w:rsidRPr="0032227F">
        <w:rPr>
          <w:color w:val="auto"/>
          <w:vertAlign w:val="subscript"/>
        </w:rPr>
        <w:t>c</w:t>
      </w:r>
      <w:r w:rsidR="00694BE9" w:rsidRPr="00694BE9">
        <w:rPr>
          <w:color w:val="auto"/>
        </w:rPr>
        <w:t xml:space="preserve"> vs</w:t>
      </w:r>
      <w:r w:rsidR="00694BE9" w:rsidRPr="00AB1B62">
        <w:rPr>
          <w:color w:val="auto"/>
        </w:rPr>
        <w:t xml:space="preserve"> </w:t>
      </w:r>
      <w:r w:rsidR="00694BE9">
        <w:rPr>
          <w:color w:val="auto"/>
        </w:rPr>
        <w:t>C.</w:t>
      </w:r>
      <w:r w:rsidR="00F43FA6" w:rsidRPr="00AB1B62">
        <w:rPr>
          <w:color w:val="auto"/>
        </w:rPr>
        <w:t xml:space="preserve"> </w:t>
      </w:r>
      <w:r w:rsidR="00E14DA2">
        <w:rPr>
          <w:color w:val="auto"/>
        </w:rPr>
        <w:t>Power regression reveal</w:t>
      </w:r>
      <w:r w:rsidR="00694BE9">
        <w:rPr>
          <w:color w:val="auto"/>
        </w:rPr>
        <w:t xml:space="preserve"> that</w:t>
      </w:r>
      <w:r w:rsidR="00BF3201">
        <w:rPr>
          <w:color w:val="auto"/>
        </w:rPr>
        <w:t xml:space="preserve"> </w:t>
      </w:r>
      <w:r w:rsidR="00694BE9">
        <w:rPr>
          <w:color w:val="auto"/>
        </w:rPr>
        <w:t>R</w:t>
      </w:r>
      <w:r w:rsidR="00694BE9" w:rsidRPr="00E14DA2">
        <w:rPr>
          <w:color w:val="auto"/>
          <w:vertAlign w:val="subscript"/>
        </w:rPr>
        <w:t>c</w:t>
      </w:r>
      <w:r w:rsidR="00694BE9" w:rsidRPr="001908EC">
        <w:rPr>
          <w:color w:val="auto"/>
        </w:rPr>
        <w:t xml:space="preserve"> </w:t>
      </w:r>
      <w:r w:rsidR="00694BE9" w:rsidRPr="00AB1B62">
        <w:rPr>
          <w:rFonts w:ascii="Cambria Math" w:hAnsi="Cambria Math" w:cs="Cambria Math"/>
          <w:color w:val="auto"/>
        </w:rPr>
        <w:t>∝</w:t>
      </w:r>
      <w:r w:rsidR="00694BE9" w:rsidRPr="001908EC">
        <w:rPr>
          <w:color w:val="auto"/>
        </w:rPr>
        <w:t xml:space="preserve"> </w:t>
      </w:r>
      <w:r w:rsidR="00694BE9">
        <w:rPr>
          <w:color w:val="auto"/>
        </w:rPr>
        <w:t xml:space="preserve"> C</w:t>
      </w:r>
      <w:r w:rsidR="00694BE9" w:rsidRPr="00AB1B62">
        <w:rPr>
          <w:color w:val="auto"/>
          <w:vertAlign w:val="superscript"/>
        </w:rPr>
        <w:t>(</w:t>
      </w:r>
      <w:r w:rsidR="004246F7" w:rsidRPr="00AB1B62">
        <w:rPr>
          <w:color w:val="auto"/>
          <w:vertAlign w:val="superscript"/>
        </w:rPr>
        <w:t>0.721-0.798</w:t>
      </w:r>
      <w:r w:rsidR="00694BE9" w:rsidRPr="00AB1B62">
        <w:rPr>
          <w:color w:val="auto"/>
          <w:vertAlign w:val="superscript"/>
        </w:rPr>
        <w:t>)</w:t>
      </w:r>
      <w:r w:rsidR="00694BE9">
        <w:rPr>
          <w:color w:val="auto"/>
        </w:rPr>
        <w:t xml:space="preserve"> and </w:t>
      </w:r>
      <w:r w:rsidR="003754B4">
        <w:rPr>
          <w:color w:val="auto"/>
        </w:rPr>
        <w:t xml:space="preserve">that </w:t>
      </w:r>
      <w:r w:rsidR="00694BE9">
        <w:rPr>
          <w:color w:val="auto"/>
        </w:rPr>
        <w:t>R</w:t>
      </w:r>
      <w:r w:rsidR="00694BE9" w:rsidRPr="00AB1B62">
        <w:rPr>
          <w:color w:val="auto"/>
          <w:vertAlign w:val="subscript"/>
        </w:rPr>
        <w:t xml:space="preserve">0 </w:t>
      </w:r>
      <w:r w:rsidR="00694BE9">
        <w:rPr>
          <w:color w:val="auto"/>
        </w:rPr>
        <w:t>is between</w:t>
      </w:r>
      <w:r w:rsidR="004246F7" w:rsidRPr="001908EC">
        <w:rPr>
          <w:color w:val="auto"/>
        </w:rPr>
        <w:t xml:space="preserve"> 127.4</w:t>
      </w:r>
      <w:r w:rsidR="00694BE9">
        <w:rPr>
          <w:color w:val="auto"/>
        </w:rPr>
        <w:t xml:space="preserve">-197.6 with </w:t>
      </w:r>
      <w:r w:rsidR="00694BE9" w:rsidRPr="001908EC">
        <w:rPr>
          <w:color w:val="auto"/>
        </w:rPr>
        <w:t xml:space="preserve">95 % </w:t>
      </w:r>
      <w:r w:rsidR="00694BE9">
        <w:rPr>
          <w:color w:val="auto"/>
        </w:rPr>
        <w:t xml:space="preserve">confidence as measured across all concentrations. </w:t>
      </w:r>
      <w:r w:rsidR="00840945">
        <w:rPr>
          <w:color w:val="auto"/>
        </w:rPr>
        <w:t xml:space="preserve"> </w:t>
      </w:r>
      <w:r w:rsidR="00BF3201">
        <w:rPr>
          <w:color w:val="auto"/>
        </w:rPr>
        <w:t xml:space="preserve"> </w:t>
      </w:r>
      <w:r w:rsidR="00397E5D">
        <w:rPr>
          <w:color w:val="auto"/>
        </w:rPr>
        <w:t xml:space="preserve"> </w:t>
      </w:r>
    </w:p>
    <w:p w14:paraId="5243D966" w14:textId="77777777" w:rsidR="00C86651" w:rsidRPr="00E56494" w:rsidRDefault="00E56494" w:rsidP="00134901">
      <w:r w:rsidRPr="00E56494">
        <w:rPr>
          <w:b/>
        </w:rPr>
        <w:t>a)</w:t>
      </w:r>
      <w:r w:rsidR="001D23E3">
        <w:rPr>
          <w:noProof/>
        </w:rPr>
        <w:drawing>
          <wp:inline distT="0" distB="0" distL="0" distR="0" wp14:anchorId="61FA4644" wp14:editId="596680C8">
            <wp:extent cx="2984601" cy="2519622"/>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r="1896"/>
                    <a:stretch/>
                  </pic:blipFill>
                  <pic:spPr bwMode="auto">
                    <a:xfrm>
                      <a:off x="0" y="0"/>
                      <a:ext cx="2985048" cy="2520000"/>
                    </a:xfrm>
                    <a:prstGeom prst="rect">
                      <a:avLst/>
                    </a:prstGeom>
                    <a:noFill/>
                    <a:ln>
                      <a:noFill/>
                    </a:ln>
                    <a:extLst>
                      <a:ext uri="{53640926-AAD7-44D8-BBD7-CCE9431645EC}">
                        <a14:shadowObscured xmlns:a14="http://schemas.microsoft.com/office/drawing/2010/main"/>
                      </a:ext>
                    </a:extLst>
                  </pic:spPr>
                </pic:pic>
              </a:graphicData>
            </a:graphic>
          </wp:inline>
        </w:drawing>
      </w:r>
      <w:r w:rsidR="00C86651">
        <w:rPr>
          <w:b/>
        </w:rPr>
        <w:t>b)</w:t>
      </w:r>
      <w:r w:rsidR="00C86651">
        <w:rPr>
          <w:noProof/>
        </w:rPr>
        <w:drawing>
          <wp:inline distT="0" distB="0" distL="0" distR="0" wp14:anchorId="4C676FF1" wp14:editId="373E50FC">
            <wp:extent cx="2518554" cy="25200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18554" cy="2520000"/>
                    </a:xfrm>
                    <a:prstGeom prst="rect">
                      <a:avLst/>
                    </a:prstGeom>
                    <a:noFill/>
                  </pic:spPr>
                </pic:pic>
              </a:graphicData>
            </a:graphic>
          </wp:inline>
        </w:drawing>
      </w:r>
    </w:p>
    <w:p w14:paraId="0FF7F9B2" w14:textId="77777777" w:rsidR="00EF3AA9" w:rsidRPr="00CA624D" w:rsidRDefault="00EF3AA9" w:rsidP="00EF3AA9">
      <w:pPr>
        <w:pStyle w:val="Bildetekst"/>
        <w:rPr>
          <w:color w:val="000000" w:themeColor="text1"/>
        </w:rPr>
      </w:pPr>
      <w:r w:rsidRPr="00703EDB">
        <w:rPr>
          <w:color w:val="000000" w:themeColor="text1"/>
        </w:rPr>
        <w:t xml:space="preserve">Figure </w:t>
      </w:r>
      <w:r w:rsidR="00B010CF">
        <w:rPr>
          <w:color w:val="000000" w:themeColor="text1"/>
        </w:rPr>
        <w:t>7</w:t>
      </w:r>
      <w:r w:rsidRPr="00703EDB">
        <w:rPr>
          <w:color w:val="000000" w:themeColor="text1"/>
        </w:rPr>
        <w:t xml:space="preserve"> </w:t>
      </w:r>
      <w:r w:rsidR="00E56494" w:rsidRPr="00E56494">
        <w:rPr>
          <w:b/>
          <w:color w:val="000000" w:themeColor="text1"/>
        </w:rPr>
        <w:t>a)</w:t>
      </w:r>
      <w:r w:rsidR="00E56494">
        <w:rPr>
          <w:color w:val="000000" w:themeColor="text1"/>
        </w:rPr>
        <w:t xml:space="preserve"> </w:t>
      </w:r>
      <w:r w:rsidR="00805586">
        <w:rPr>
          <w:color w:val="000000" w:themeColor="text1"/>
        </w:rPr>
        <w:t>R</w:t>
      </w:r>
      <w:r w:rsidR="00805586">
        <w:rPr>
          <w:color w:val="000000" w:themeColor="text1"/>
          <w:vertAlign w:val="subscript"/>
        </w:rPr>
        <w:t>0</w:t>
      </w:r>
      <w:r w:rsidR="00DC50EA">
        <w:rPr>
          <w:color w:val="000000" w:themeColor="text1"/>
          <w:vertAlign w:val="subscript"/>
        </w:rPr>
        <w:t xml:space="preserve"> </w:t>
      </w:r>
      <w:r w:rsidR="00DC50EA">
        <w:rPr>
          <w:color w:val="000000" w:themeColor="text1"/>
        </w:rPr>
        <w:t>in</w:t>
      </w:r>
      <w:r w:rsidR="00805586">
        <w:rPr>
          <w:color w:val="000000" w:themeColor="text1"/>
        </w:rPr>
        <w:t xml:space="preserve"> PAM as a function of acrylic acid</w:t>
      </w:r>
      <w:r w:rsidR="00CE3E5F">
        <w:rPr>
          <w:color w:val="000000" w:themeColor="text1"/>
        </w:rPr>
        <w:t xml:space="preserve"> (y)</w:t>
      </w:r>
      <w:r w:rsidR="00805586">
        <w:rPr>
          <w:color w:val="000000" w:themeColor="text1"/>
        </w:rPr>
        <w:t xml:space="preserve"> and 2-acrylamido-2-methylpropanesulf</w:t>
      </w:r>
      <w:r w:rsidR="00DC50EA">
        <w:rPr>
          <w:color w:val="000000" w:themeColor="text1"/>
        </w:rPr>
        <w:t>o</w:t>
      </w:r>
      <w:r w:rsidR="00805586">
        <w:rPr>
          <w:color w:val="000000" w:themeColor="text1"/>
        </w:rPr>
        <w:t>nic acid</w:t>
      </w:r>
      <w:r w:rsidR="00DC50EA">
        <w:rPr>
          <w:color w:val="000000" w:themeColor="text1"/>
        </w:rPr>
        <w:t xml:space="preserve"> </w:t>
      </w:r>
      <w:r w:rsidR="00CE3E5F">
        <w:rPr>
          <w:color w:val="000000" w:themeColor="text1"/>
        </w:rPr>
        <w:t xml:space="preserve">(z) </w:t>
      </w:r>
      <w:r w:rsidR="00DC50EA">
        <w:rPr>
          <w:color w:val="000000" w:themeColor="text1"/>
        </w:rPr>
        <w:t xml:space="preserve">content. </w:t>
      </w:r>
      <w:r w:rsidR="00E56494">
        <w:rPr>
          <w:color w:val="000000" w:themeColor="text1"/>
        </w:rPr>
        <w:t>Regressions based on the normalized depolymerization rates yield 1.</w:t>
      </w:r>
      <w:r w:rsidR="00C618AB">
        <w:rPr>
          <w:color w:val="000000" w:themeColor="text1"/>
        </w:rPr>
        <w:t xml:space="preserve"> </w:t>
      </w:r>
      <w:r w:rsidR="00805586">
        <w:rPr>
          <w:color w:val="000000" w:themeColor="text1"/>
        </w:rPr>
        <w:t>Log(</w:t>
      </w:r>
      <w:r w:rsidRPr="00703EDB">
        <w:rPr>
          <w:color w:val="000000" w:themeColor="text1"/>
        </w:rPr>
        <w:t>R</w:t>
      </w:r>
      <w:r>
        <w:rPr>
          <w:color w:val="000000" w:themeColor="text1"/>
          <w:vertAlign w:val="subscript"/>
        </w:rPr>
        <w:t>0</w:t>
      </w:r>
      <w:r w:rsidR="001D23E3" w:rsidRPr="00431AB1">
        <w:rPr>
          <w:color w:val="000000" w:themeColor="text1"/>
          <w:vertAlign w:val="subscript"/>
        </w:rPr>
        <w:t>(y)</w:t>
      </w:r>
      <w:r w:rsidR="00805586">
        <w:t>)</w:t>
      </w:r>
      <w:r w:rsidR="00805586">
        <w:rPr>
          <w:color w:val="000000" w:themeColor="text1"/>
        </w:rPr>
        <w:t xml:space="preserve"> = </w:t>
      </w:r>
      <w:r w:rsidRPr="00703EDB">
        <w:rPr>
          <w:color w:val="000000" w:themeColor="text1"/>
        </w:rPr>
        <w:t>2.235+0.002936</w:t>
      </w:r>
      <w:r w:rsidR="00DC50EA">
        <w:rPr>
          <w:color w:val="000000" w:themeColor="text1"/>
        </w:rPr>
        <w:t>y</w:t>
      </w:r>
      <w:r w:rsidRPr="00703EDB">
        <w:rPr>
          <w:color w:val="000000" w:themeColor="text1"/>
        </w:rPr>
        <w:t xml:space="preserve"> + 0.0001065</w:t>
      </w:r>
      <w:r w:rsidR="00DC50EA">
        <w:rPr>
          <w:color w:val="000000" w:themeColor="text1"/>
        </w:rPr>
        <w:t>y</w:t>
      </w:r>
      <w:r w:rsidRPr="00703EDB">
        <w:rPr>
          <w:color w:val="000000" w:themeColor="text1"/>
          <w:vertAlign w:val="superscript"/>
        </w:rPr>
        <w:t>2</w:t>
      </w:r>
      <w:r w:rsidR="0098369C">
        <w:rPr>
          <w:color w:val="000000" w:themeColor="text1"/>
        </w:rPr>
        <w:t xml:space="preserve"> </w:t>
      </w:r>
      <w:r w:rsidR="0098369C" w:rsidRPr="00DC50EA">
        <w:rPr>
          <w:color w:val="auto"/>
        </w:rPr>
        <w:t xml:space="preserve">where y is </w:t>
      </w:r>
      <w:r w:rsidR="00DC50EA">
        <w:rPr>
          <w:color w:val="000000" w:themeColor="text1"/>
        </w:rPr>
        <w:t xml:space="preserve">the </w:t>
      </w:r>
      <w:r w:rsidR="00E56494">
        <w:rPr>
          <w:color w:val="000000" w:themeColor="text1"/>
        </w:rPr>
        <w:t xml:space="preserve">% </w:t>
      </w:r>
      <w:r w:rsidR="00DC50EA">
        <w:rPr>
          <w:color w:val="000000" w:themeColor="text1"/>
        </w:rPr>
        <w:t>mole fraction</w:t>
      </w:r>
      <w:r w:rsidR="0098369C">
        <w:rPr>
          <w:color w:val="000000" w:themeColor="text1"/>
        </w:rPr>
        <w:t xml:space="preserve"> of AC in</w:t>
      </w:r>
      <w:r w:rsidR="00E56494">
        <w:rPr>
          <w:color w:val="000000" w:themeColor="text1"/>
        </w:rPr>
        <w:t xml:space="preserve"> PAM</w:t>
      </w:r>
      <w:r w:rsidR="00DC50EA">
        <w:rPr>
          <w:color w:val="000000" w:themeColor="text1"/>
        </w:rPr>
        <w:t xml:space="preserve">. </w:t>
      </w:r>
      <w:r w:rsidR="00E56494">
        <w:rPr>
          <w:color w:val="000000" w:themeColor="text1"/>
        </w:rPr>
        <w:t xml:space="preserve">2. </w:t>
      </w:r>
      <w:r w:rsidR="00DC50EA">
        <w:rPr>
          <w:color w:val="000000" w:themeColor="text1"/>
        </w:rPr>
        <w:t>Log(</w:t>
      </w:r>
      <w:r w:rsidR="00DC50EA" w:rsidRPr="00703EDB">
        <w:rPr>
          <w:color w:val="000000" w:themeColor="text1"/>
        </w:rPr>
        <w:t>R</w:t>
      </w:r>
      <w:r w:rsidR="00DC50EA">
        <w:rPr>
          <w:color w:val="000000" w:themeColor="text1"/>
          <w:vertAlign w:val="subscript"/>
        </w:rPr>
        <w:t>0</w:t>
      </w:r>
      <w:r w:rsidR="00431AB1" w:rsidRPr="00431AB1">
        <w:rPr>
          <w:color w:val="000000" w:themeColor="text1"/>
          <w:vertAlign w:val="subscript"/>
        </w:rPr>
        <w:t>(z)</w:t>
      </w:r>
      <w:r w:rsidR="00DC50EA">
        <w:t xml:space="preserve">) = </w:t>
      </w:r>
      <w:r w:rsidRPr="00703EDB">
        <w:rPr>
          <w:color w:val="000000" w:themeColor="text1"/>
        </w:rPr>
        <w:t>2.228-0.003984z</w:t>
      </w:r>
      <w:r w:rsidR="00DC50EA">
        <w:rPr>
          <w:color w:val="000000" w:themeColor="text1"/>
        </w:rPr>
        <w:t xml:space="preserve"> where z </w:t>
      </w:r>
      <w:r w:rsidR="009C3963">
        <w:rPr>
          <w:color w:val="000000" w:themeColor="text1"/>
        </w:rPr>
        <w:t xml:space="preserve">is the </w:t>
      </w:r>
      <w:r w:rsidR="00E56494">
        <w:rPr>
          <w:color w:val="000000" w:themeColor="text1"/>
        </w:rPr>
        <w:t>%</w:t>
      </w:r>
      <w:r w:rsidR="00DC50EA">
        <w:rPr>
          <w:color w:val="000000" w:themeColor="text1"/>
        </w:rPr>
        <w:t xml:space="preserve"> mole fraction of AMPS in</w:t>
      </w:r>
      <w:r w:rsidR="00E56494">
        <w:rPr>
          <w:color w:val="000000" w:themeColor="text1"/>
        </w:rPr>
        <w:t xml:space="preserve"> PAM</w:t>
      </w:r>
      <w:r w:rsidR="00DC50EA">
        <w:rPr>
          <w:color w:val="000000" w:themeColor="text1"/>
        </w:rPr>
        <w:t xml:space="preserve">. </w:t>
      </w:r>
      <w:r w:rsidR="00C618AB" w:rsidRPr="00C618AB">
        <w:rPr>
          <w:b/>
          <w:color w:val="000000" w:themeColor="text1"/>
        </w:rPr>
        <w:t>b)</w:t>
      </w:r>
      <w:r w:rsidR="00CA624D">
        <w:rPr>
          <w:b/>
          <w:color w:val="000000" w:themeColor="text1"/>
        </w:rPr>
        <w:t xml:space="preserve"> </w:t>
      </w:r>
      <w:r w:rsidR="00AD7C65" w:rsidRPr="00AD7C65">
        <w:rPr>
          <w:color w:val="000000" w:themeColor="text1"/>
        </w:rPr>
        <w:t>Screenshot from the</w:t>
      </w:r>
      <w:r w:rsidR="00AD7C65">
        <w:rPr>
          <w:color w:val="000000" w:themeColor="text1"/>
        </w:rPr>
        <w:t xml:space="preserve"> attached</w:t>
      </w:r>
      <w:r w:rsidR="00AD7C65" w:rsidRPr="00AD7C65">
        <w:rPr>
          <w:color w:val="000000" w:themeColor="text1"/>
        </w:rPr>
        <w:t xml:space="preserve"> i</w:t>
      </w:r>
      <w:r w:rsidR="00AD7C65">
        <w:rPr>
          <w:color w:val="000000" w:themeColor="text1"/>
        </w:rPr>
        <w:t>nteractive</w:t>
      </w:r>
      <w:r w:rsidR="00CA624D">
        <w:rPr>
          <w:color w:val="000000" w:themeColor="text1"/>
        </w:rPr>
        <w:t xml:space="preserve"> depolymerization model</w:t>
      </w:r>
      <w:r w:rsidR="002B7EFA">
        <w:rPr>
          <w:color w:val="000000" w:themeColor="text1"/>
        </w:rPr>
        <w:t xml:space="preserve">. </w:t>
      </w:r>
    </w:p>
    <w:p w14:paraId="3732DAC3" w14:textId="77777777" w:rsidR="00573DF9" w:rsidRDefault="00573DF9">
      <w:r>
        <w:br w:type="page"/>
      </w:r>
    </w:p>
    <w:p w14:paraId="34FF2E0D" w14:textId="77777777" w:rsidR="00D61CB9" w:rsidRDefault="00A01037" w:rsidP="00573DF9">
      <w:r>
        <w:lastRenderedPageBreak/>
        <w:t>This decreases to 340 kJ m</w:t>
      </w:r>
      <w:r>
        <w:rPr>
          <w:vertAlign w:val="superscript"/>
        </w:rPr>
        <w:t>-2</w:t>
      </w:r>
      <w:r>
        <w:t xml:space="preserve"> d</w:t>
      </w:r>
      <w:r>
        <w:rPr>
          <w:vertAlign w:val="superscript"/>
        </w:rPr>
        <w:t>-1</w:t>
      </w:r>
      <w:r>
        <w:t xml:space="preserve"> when weather is compensated for by adjusting input parameters (i.e. AOD 1.3; Albedo 0.06; Precipitable water 3) to match SolarGIS data </w:t>
      </w:r>
      <w:r>
        <w:fldChar w:fldCharType="begin"/>
      </w:r>
      <w:r>
        <w:instrText xml:space="preserve"> ADDIN ZOTERO_ITEM CSL_CITATION {"citationID":"QsOdwmkc","properties":{"formattedCitation":"{\\rtf (\\uc0\\u352{}\\uc0\\u250{}ri and Cebecauer, 2010)}","plainCitation":"(Šúri and Cebecauer, 2010)"},"citationItems":[{"id":2607,"uris":["http://zotero.org/users/local/a8HRoHEw/items/DIKKK3AX"],"uri":["http://zotero.org/users/local/a8HRoHEw/items/DIKKK3AX"],"itemData":{"id":2607,"type":"paper-conference","title":"SolarGIS: New web-based service offering solar radiation data and PV simulation tools for Europe, North Africa and Middle East","container-title":"Proceedings of the International Conference on Solar Heating, Cooling and Buildings EUROSUN","volume":"28","source":"Google Scholar","note":"00005","shortTitle":"SolarGIS","author":[{"family":"Šúri","given":"Marcel"},{"family":"Cebecauer","given":"Tomáš"}],"issued":{"date-parts":[["2010"]]}}}],"schema":"https://github.com/citation-style-language/schema/raw/master/csl-citation.json"} </w:instrText>
      </w:r>
      <w:r>
        <w:fldChar w:fldCharType="separate"/>
      </w:r>
      <w:r w:rsidRPr="00FA5560">
        <w:rPr>
          <w:rFonts w:ascii="Calibri" w:hAnsi="Calibri" w:cs="Times New Roman"/>
          <w:szCs w:val="24"/>
        </w:rPr>
        <w:t>(Šúri and Cebecauer, 2010)</w:t>
      </w:r>
      <w:r>
        <w:fldChar w:fldCharType="end"/>
      </w:r>
      <w:r>
        <w:t>. A factor (</w:t>
      </w:r>
      <w:r>
        <w:rPr>
          <w:i/>
        </w:rPr>
        <w:t>i</w:t>
      </w:r>
      <w:r>
        <w:t>)</w:t>
      </w:r>
      <w:r>
        <w:rPr>
          <w:i/>
        </w:rPr>
        <w:t xml:space="preserve"> </w:t>
      </w:r>
      <w:r>
        <w:t xml:space="preserve">relative to the exposure chamber (i.e. </w:t>
      </w:r>
      <w:r w:rsidRPr="00560009">
        <w:rPr>
          <w:i/>
        </w:rPr>
        <w:t>0.2</w:t>
      </w:r>
      <w:r>
        <w:rPr>
          <w:i/>
        </w:rPr>
        <w:t>)</w:t>
      </w:r>
      <w:r>
        <w:t xml:space="preserve"> is added to the model (</w:t>
      </w:r>
      <w:r w:rsidRPr="003177B2">
        <w:rPr>
          <w:i/>
        </w:rPr>
        <w:t>Eq.12</w:t>
      </w:r>
      <w:r>
        <w:t xml:space="preserve">). </w:t>
      </w:r>
      <w:r w:rsidR="00573DF9">
        <w:t xml:space="preserve">It should be noted that at low concentrations, that the time of year, or even time of day, might decide the immediate fate of highly susceptible polymers like PAC. Long-term averages should suffice for slower degrading polymers. </w:t>
      </w:r>
      <w:r w:rsidR="00C82876">
        <w:t>Moreover, p</w:t>
      </w:r>
      <w:r w:rsidR="00E910AF">
        <w:t>olymer is bound to distribute in the water column, and depending on depth (</w:t>
      </w:r>
      <w:r w:rsidR="00E910AF">
        <w:rPr>
          <w:i/>
        </w:rPr>
        <w:t>x</w:t>
      </w:r>
      <w:r w:rsidR="00E910AF">
        <w:t>) and attenuation of incident light (</w:t>
      </w:r>
      <w:r w:rsidR="00E910AF" w:rsidRPr="00D52E83">
        <w:rPr>
          <w:i/>
        </w:rPr>
        <w:t>μ</w:t>
      </w:r>
      <w:r w:rsidR="00E910AF">
        <w:t>), a</w:t>
      </w:r>
      <w:r w:rsidR="00CE3E5F">
        <w:t>nother factor (</w:t>
      </w:r>
      <w:r w:rsidR="00CE3E5F" w:rsidRPr="00C67296">
        <w:rPr>
          <w:i/>
        </w:rPr>
        <w:t>k</w:t>
      </w:r>
      <w:r w:rsidR="00CE3E5F">
        <w:t>)</w:t>
      </w:r>
      <w:r w:rsidR="00AF5FC3">
        <w:t xml:space="preserve"> is added</w:t>
      </w:r>
      <w:r w:rsidR="00E910AF">
        <w:t xml:space="preserve"> </w:t>
      </w:r>
      <w:r w:rsidR="00561ADB">
        <w:t>which is the</w:t>
      </w:r>
      <w:r w:rsidR="00561ADB">
        <w:rPr>
          <w:i/>
        </w:rPr>
        <w:t xml:space="preserve"> </w:t>
      </w:r>
      <w:r w:rsidR="00561ADB">
        <w:t xml:space="preserve">average radiative </w:t>
      </w:r>
      <w:r w:rsidR="00560009">
        <w:t>exposure</w:t>
      </w:r>
      <w:r w:rsidR="00561ADB">
        <w:t xml:space="preserve"> of the volume relative to the surface</w:t>
      </w:r>
      <w:r w:rsidR="00D61CB9">
        <w:t xml:space="preserve"> given by the integral:</w:t>
      </w:r>
      <w:r w:rsidR="00CE3E5F">
        <w:t xml:space="preserve"> </w:t>
      </w:r>
    </w:p>
    <w:p w14:paraId="3C967FF1" w14:textId="77777777" w:rsidR="00D61CB9" w:rsidRPr="00D61CB9" w:rsidRDefault="00D61CB9" w:rsidP="00D61CB9">
      <w:pPr>
        <w:pStyle w:val="Bildetekst"/>
        <w:keepNext/>
        <w:ind w:firstLine="709"/>
        <w:jc w:val="center"/>
        <w:rPr>
          <w:color w:val="auto"/>
        </w:rPr>
      </w:pPr>
      <w:r w:rsidRPr="0085095A">
        <w:rPr>
          <w:color w:val="auto"/>
          <w:position w:val="-24"/>
        </w:rPr>
        <w:object w:dxaOrig="1579" w:dyaOrig="620" w14:anchorId="6CB5A49E">
          <v:shape id="_x0000_i1035" type="#_x0000_t75" style="width:79pt;height:29pt" o:ole="">
            <v:imagedata r:id="rId58" o:title=""/>
          </v:shape>
          <o:OLEObject Type="Embed" ProgID="Equation.DSMT4" ShapeID="_x0000_i1035" DrawAspect="Content" ObjectID="_1668942269" r:id="rId59"/>
        </w:object>
      </w:r>
      <w:r w:rsidRPr="0085095A">
        <w:rPr>
          <w:color w:val="auto"/>
        </w:rPr>
        <w:tab/>
      </w:r>
      <w:r w:rsidRPr="0085095A">
        <w:rPr>
          <w:color w:val="auto"/>
        </w:rPr>
        <w:tab/>
      </w:r>
      <w:r w:rsidRPr="0085095A">
        <w:rPr>
          <w:color w:val="auto"/>
        </w:rPr>
        <w:tab/>
      </w:r>
      <w:r>
        <w:rPr>
          <w:color w:val="auto"/>
        </w:rPr>
        <w:tab/>
      </w:r>
      <w:r>
        <w:rPr>
          <w:color w:val="auto"/>
        </w:rPr>
        <w:tab/>
        <w:t>Eq.11</w:t>
      </w:r>
      <w:r w:rsidRPr="0085095A">
        <w:rPr>
          <w:color w:val="auto"/>
        </w:rPr>
        <w:t xml:space="preserve">: </w:t>
      </w:r>
      <w:r>
        <w:rPr>
          <w:color w:val="auto"/>
        </w:rPr>
        <w:t>Average water column light intensity</w:t>
      </w:r>
    </w:p>
    <w:p w14:paraId="74B70482" w14:textId="77777777" w:rsidR="00890A63" w:rsidRDefault="00CE3E5F" w:rsidP="00D61CB9">
      <w:r>
        <w:t xml:space="preserve">The </w:t>
      </w:r>
      <w:r w:rsidR="003166F6">
        <w:t xml:space="preserve">reflectivity of the surface should </w:t>
      </w:r>
      <w:r w:rsidR="00094884">
        <w:t>be</w:t>
      </w:r>
      <w:r w:rsidR="003166F6">
        <w:t xml:space="preserve"> considered</w:t>
      </w:r>
      <w:r w:rsidR="00B62EA0">
        <w:t xml:space="preserve"> at extreme latitudes</w:t>
      </w:r>
      <w:r w:rsidR="00FF42DF">
        <w:t xml:space="preserve"> </w:t>
      </w:r>
      <w:r w:rsidR="00561ADB">
        <w:t xml:space="preserve">as well </w:t>
      </w:r>
      <w:r w:rsidR="00FF42DF">
        <w:fldChar w:fldCharType="begin"/>
      </w:r>
      <w:r w:rsidR="00094884">
        <w:instrText xml:space="preserve"> ADDIN ZOTERO_ITEM CSL_CITATION {"citationID":"5bKvEkvO","properties":{"formattedCitation":"(Sathyendranath and Platt, 1988; Zafiriou et al., 1984)","plainCitation":"(Sathyendranath and Platt, 1988; Zafiriou et al., 1984)"},"citationItems":[{"id":2517,"uris":["http://zotero.org/users/local/a8HRoHEw/items/EQDNFGEU"],"uri":["http://zotero.org/users/local/a8HRoHEw/items/EQDNFGEU"],"itemData":{"id":2517,"type":"article-journal","title":"The spectral irradiance field at the surface and in the interior of the ocean: A model for applications in oceanography and remote sensing","container-title":"Journal of Geophysical Research: Oceans","page":"9270-9280","volume":"93","issue":"C8","source":"Wiley Online Library","abstract":"A spectral model of irradiance is presented for the computation of light energy available at the surface and at various depths in the ocean for the wavelength range from 400 to 700 nm. For any latitude, irradiances are computed as a function of geographic location, date, and time. Application of the model is demonstrated through computation of the profiles of vertical attenuation coefficient and of the effective specific absorption of phytoplankton. The model results are compared with those from conventional procedures, which disregard spectral and angular distributions of the underwater light field, for calculation of the effective specific absorption. The magnitude of the errors incurred by such simplifications is estimated and is shown to be nonnegligible and variable with solar elevation, depth, and the phytoplank-on pigment concentration in the water.","URL":"https://agupubs.onlinelibrary.wiley.com/doi/abs/10.1029/JC093iC08p09270","DOI":"10.1029/JC093iC08p09270","ISSN":"2156-2202","note":"00215","shortTitle":"The spectral irradiance field at the surface and in the interior of the ocean","language":"en","author":[{"family":"Sathyendranath","given":"Shubha"},{"family":"Platt","given":"Trevor"}],"issued":{"date-parts":[["1988"]]},"accessed":{"date-parts":[["2018",7,12]]}},"label":"page"},{"id":2594,"uris":["http://zotero.org/users/local/a8HRoHEw/items/S8GVW3SZ"],"uri":["http://zotero.org/users/local/a8HRoHEw/items/S8GVW3SZ"],"itemData":{"id":2594,"type":"article-journal","title":"Photochemistry of natural waters","container-title":"Environmental Science &amp; Technology","page":"358A-371A","volume":"18","issue":"12","source":"ACS Publications","URL":"https://doi.org/10.1021/es00130a001","DOI":"10.1021/es00130a001","ISSN":"0013-936X","note":"00486","journalAbbreviation":"Environ. Sci. Technol.","author":[{"family":"Zafiriou","given":"Oliver C."},{"family":"Joussot-Dubien","given":"Jacques"},{"family":"Zepp","given":"Richard G."},{"family":"Zika","given":"Rod G."}],"issued":{"date-parts":[["1984",12,1]]},"accessed":{"date-parts":[["2018",9,24]]}},"label":"page"}],"schema":"https://github.com/citation-style-language/schema/raw/master/csl-citation.json"} </w:instrText>
      </w:r>
      <w:r w:rsidR="00FF42DF">
        <w:fldChar w:fldCharType="separate"/>
      </w:r>
      <w:r w:rsidR="00094884" w:rsidRPr="00094884">
        <w:rPr>
          <w:rFonts w:ascii="Calibri" w:hAnsi="Calibri"/>
        </w:rPr>
        <w:t>(Sathyendranath and Platt, 1988; Zafiriou et al., 1984)</w:t>
      </w:r>
      <w:r w:rsidR="00FF42DF">
        <w:fldChar w:fldCharType="end"/>
      </w:r>
      <w:r w:rsidR="00D10F06">
        <w:t xml:space="preserve">. </w:t>
      </w:r>
      <w:r w:rsidR="003166F6">
        <w:t>A</w:t>
      </w:r>
      <w:r w:rsidR="006351F3">
        <w:t xml:space="preserve">lmost all incident light </w:t>
      </w:r>
      <w:r w:rsidR="003166F6">
        <w:t>(</w:t>
      </w:r>
      <w:r w:rsidR="0024702D">
        <w:t xml:space="preserve">i.e. </w:t>
      </w:r>
      <w:r w:rsidR="003166F6">
        <w:t xml:space="preserve">99 %) </w:t>
      </w:r>
      <w:r w:rsidR="006351F3">
        <w:t>is attenuated within the top 20 meters</w:t>
      </w:r>
      <w:r w:rsidR="00A65F7F">
        <w:t xml:space="preserve"> of</w:t>
      </w:r>
      <w:r w:rsidR="003166F6">
        <w:t xml:space="preserve"> most natural waters </w:t>
      </w:r>
      <w:r w:rsidR="006351F3" w:rsidRPr="0085095A">
        <w:fldChar w:fldCharType="begin"/>
      </w:r>
      <w:r w:rsidR="003166F6">
        <w:instrText xml:space="preserve"> ADDIN ZOTERO_ITEM CSL_CITATION {"citationID":"F3CjfzUw","properties":{"formattedCitation":"(Baker and Smith, 1982)","plainCitation":"(Baker and Smith, 1982)"},"citationItems":[{"id":2598,"uris":["http://zotero.org/users/local/a8HRoHEw/items/4N8SICR7"],"uri":["http://zotero.org/users/local/a8HRoHEw/items/4N8SICR7"],"itemData":{"id":2598,"type":"article-journal","title":"Bio-optical classification and model of natural waters. 21","container-title":"Limnology and Oceanography","page":"500-509","volume":"27","issue":"3","source":"Wiley Online Library","abstract":"A bio-optical technique is presented which allows both the classification and optical modeling of natural waters. The spectral diffuse attenuation coefficient for irradiance (300–700 nm) has been related to two biological quantities: the total concentration of chlorophyll-like pigments and the dissolved organic material (DOM). The model is a component model which augments our previous work in that it includes new data in the analysis, utilizes an improved analytic fit, extends into the UV region of the spectrum, and adds a DOM component. Our model, which permits quantitative calculation of spectral irradiance at any point in the water column in a variety of nonterrigenous water types, facilitates predictive modeling.","URL":"https://aslopubs.onlinelibrary.wiley.com/doi/abs/10.4319/lo.1982.27.3.0500","DOI":"10.4319/lo.1982.27.3.0500","ISSN":"1939-5590","note":"00000","language":"en","author":[{"family":"Baker","given":"Karen S."},{"family":"Smith","given":"Raymond C."}],"issued":{"date-parts":[["1982",5,1]]},"accessed":{"date-parts":[["2018",9,24]]}},"label":"page"}],"schema":"https://github.com/citation-style-language/schema/raw/master/csl-citation.json"} </w:instrText>
      </w:r>
      <w:r w:rsidR="006351F3" w:rsidRPr="0085095A">
        <w:fldChar w:fldCharType="separate"/>
      </w:r>
      <w:r w:rsidR="003166F6" w:rsidRPr="003166F6">
        <w:rPr>
          <w:rFonts w:ascii="Calibri" w:hAnsi="Calibri"/>
        </w:rPr>
        <w:t>(Baker and Smith, 1982)</w:t>
      </w:r>
      <w:r w:rsidR="006351F3" w:rsidRPr="0085095A">
        <w:fldChar w:fldCharType="end"/>
      </w:r>
      <w:r w:rsidR="00FF42DF">
        <w:t xml:space="preserve">. </w:t>
      </w:r>
      <w:r w:rsidR="00E731CF">
        <w:t>In optically transparent water far off the coast,</w:t>
      </w:r>
      <w:r w:rsidR="00232620">
        <w:t xml:space="preserve"> </w:t>
      </w:r>
      <w:r w:rsidR="00D76C62">
        <w:t xml:space="preserve">a </w:t>
      </w:r>
      <w:r w:rsidR="0006587B">
        <w:t>decadic attenuation</w:t>
      </w:r>
      <w:r w:rsidR="00D52E83">
        <w:t xml:space="preserve"> </w:t>
      </w:r>
      <w:r w:rsidR="0006587B">
        <w:t>of 0.1 m</w:t>
      </w:r>
      <w:r w:rsidR="0006587B">
        <w:rPr>
          <w:vertAlign w:val="superscript"/>
        </w:rPr>
        <w:t>-1</w:t>
      </w:r>
      <w:r w:rsidR="0006587B">
        <w:t xml:space="preserve"> seems appropriate</w:t>
      </w:r>
      <w:r w:rsidR="00FF42DF">
        <w:t xml:space="preserve"> for</w:t>
      </w:r>
      <w:r w:rsidR="00232620">
        <w:t xml:space="preserve"> </w:t>
      </w:r>
      <w:r w:rsidR="00E731CF">
        <w:t xml:space="preserve">the </w:t>
      </w:r>
      <w:r w:rsidR="00A0512B">
        <w:t xml:space="preserve">near </w:t>
      </w:r>
      <w:r w:rsidR="00232620">
        <w:t xml:space="preserve">UV </w:t>
      </w:r>
      <w:r w:rsidR="00E731CF">
        <w:t xml:space="preserve">range </w:t>
      </w:r>
      <w:r w:rsidR="00A0512B">
        <w:fldChar w:fldCharType="begin"/>
      </w:r>
      <w:r w:rsidR="00E1506A">
        <w:instrText xml:space="preserve"> ADDIN ZOTERO_ITEM CSL_CITATION {"citationID":"0B1ZMxVK","properties":{"formattedCitation":"(Booth and Morrow, 1997)","plainCitation":"(Booth and Morrow, 1997)"},"citationItems":[{"id":2520,"uris":["http://zotero.org/users/local/a8HRoHEw/items/3M2E32RT"],"uri":["http://zotero.org/users/local/a8HRoHEw/items/3M2E32RT"],"itemData":{"id":2520,"type":"article-journal","title":"The Penetration of UV into Natural Waters","container-title":"Photochemistry and Photobiology","page":"254-257","volume":"65","issue":"2","source":"Wiley Online Library","URL":"https://onlinelibrary.wiley.com/doi/abs/10.1111/j.1751-1097.1997.tb08552.x","DOI":"10.1111/j.1751-1097.1997.tb08552.x","ISSN":"1751-1097","note":"00088","language":"en","author":[{"family":"Booth","given":"C. R."},{"family":"Morrow","given":"J. H."}],"issued":{"date-parts":[["1997"]]},"accessed":{"date-parts":[["2018",7,12]]}},"label":"page"}],"schema":"https://github.com/citation-style-language/schema/raw/master/csl-citation.json"} </w:instrText>
      </w:r>
      <w:r w:rsidR="00A0512B">
        <w:fldChar w:fldCharType="separate"/>
      </w:r>
      <w:r w:rsidR="00E1506A" w:rsidRPr="00E1506A">
        <w:rPr>
          <w:rFonts w:ascii="Calibri" w:hAnsi="Calibri"/>
        </w:rPr>
        <w:t>(Booth and Morrow, 1997)</w:t>
      </w:r>
      <w:r w:rsidR="00A0512B">
        <w:fldChar w:fldCharType="end"/>
      </w:r>
      <w:r w:rsidR="00A0512B">
        <w:t xml:space="preserve">. </w:t>
      </w:r>
      <w:r w:rsidR="00E1506A">
        <w:t>Attenuation is normally higher closer to shore</w:t>
      </w:r>
      <w:r w:rsidR="00E731CF">
        <w:t>s</w:t>
      </w:r>
      <w:r w:rsidR="00E1506A">
        <w:t xml:space="preserve"> and in estuaries due to</w:t>
      </w:r>
      <w:r w:rsidR="00E731CF">
        <w:t xml:space="preserve"> more</w:t>
      </w:r>
      <w:r w:rsidR="00C0155A">
        <w:t xml:space="preserve"> particulate and </w:t>
      </w:r>
      <w:r w:rsidR="00E1506A">
        <w:t>dissolved organic matter</w:t>
      </w:r>
      <w:r w:rsidR="00A0512B">
        <w:t xml:space="preserve"> </w:t>
      </w:r>
      <w:r w:rsidR="00A0512B">
        <w:fldChar w:fldCharType="begin"/>
      </w:r>
      <w:r w:rsidR="00A0512B">
        <w:instrText xml:space="preserve"> ADDIN ZOTERO_ITEM CSL_CITATION {"citationID":"f61H6ikG","properties":{"formattedCitation":"{\\rtf (Tedetti and Semp\\uc0\\u233{}r\\uc0\\u233{}, 2006)}","plainCitation":"(Tedetti and Sempéré, 2006)"},"citationItems":[{"id":2643,"uris":["http://zotero.org/users/local/a8HRoHEw/items/VGKVZT3W"],"uri":["http://zotero.org/users/local/a8HRoHEw/items/VGKVZT3W"],"itemData":{"id":2643,"type":"article-journal","title":"Penetration of Ultraviolet Radiation in the Marine Environment. A Review","container-title":"Photochemistry and Photobiology","page":"389","volume":"82","issue":"2","source":"Crossref","URL":"http://doi.wiley.com/10.1562/2005-11-09-IR-733","DOI":"10.1562/2005-11-09-IR-733","ISSN":"0031-8655","note":"00254","language":"en","author":[{"family":"Tedetti","given":"Marc"},{"family":"Sempéré","given":"Richard"}],"issued":{"date-parts":[["2006"]]},"accessed":{"date-parts":[["2018",10,26]]}}}],"schema":"https://github.com/citation-style-language/schema/raw/master/csl-citation.json"} </w:instrText>
      </w:r>
      <w:r w:rsidR="00A0512B">
        <w:fldChar w:fldCharType="separate"/>
      </w:r>
      <w:r w:rsidR="00A0512B" w:rsidRPr="00F40ED1">
        <w:rPr>
          <w:rFonts w:ascii="Calibri" w:hAnsi="Calibri" w:cs="Times New Roman"/>
          <w:szCs w:val="24"/>
        </w:rPr>
        <w:t>(Tedetti and Sempéré, 2006)</w:t>
      </w:r>
      <w:r w:rsidR="00A0512B">
        <w:fldChar w:fldCharType="end"/>
      </w:r>
      <w:r w:rsidR="00A0512B">
        <w:t>.</w:t>
      </w:r>
      <w:r w:rsidR="00E731CF">
        <w:t xml:space="preserve"> </w:t>
      </w:r>
      <w:r w:rsidR="00D76C62">
        <w:t>Ignoring reflectivity and assuming even distribution</w:t>
      </w:r>
      <w:r w:rsidR="004A1D76">
        <w:t xml:space="preserve"> </w:t>
      </w:r>
      <w:r w:rsidR="001410DA">
        <w:t>and regular</w:t>
      </w:r>
      <w:r w:rsidR="004A1D76">
        <w:t xml:space="preserve"> mix</w:t>
      </w:r>
      <w:r w:rsidR="001410DA">
        <w:t>ing</w:t>
      </w:r>
      <w:r w:rsidR="00D76C62">
        <w:t xml:space="preserve">, </w:t>
      </w:r>
      <w:r w:rsidR="00C910F7">
        <w:rPr>
          <w:i/>
        </w:rPr>
        <w:t>Eq.</w:t>
      </w:r>
      <w:r w:rsidR="00D61CB9" w:rsidRPr="00D61CB9">
        <w:rPr>
          <w:i/>
        </w:rPr>
        <w:t>11</w:t>
      </w:r>
      <w:r w:rsidR="00701E83" w:rsidRPr="00D61CB9">
        <w:rPr>
          <w:i/>
        </w:rPr>
        <w:t xml:space="preserve"> </w:t>
      </w:r>
      <w:r w:rsidR="00560009">
        <w:t>returns</w:t>
      </w:r>
      <w:r w:rsidR="001410DA">
        <w:t xml:space="preserve"> </w:t>
      </w:r>
      <w:r w:rsidR="00560009" w:rsidRPr="00560009">
        <w:rPr>
          <w:i/>
        </w:rPr>
        <w:t>k</w:t>
      </w:r>
      <w:r w:rsidR="00560009">
        <w:rPr>
          <w:i/>
        </w:rPr>
        <w:t xml:space="preserve"> </w:t>
      </w:r>
      <w:r w:rsidR="00AF5FC3">
        <w:rPr>
          <w:i/>
        </w:rPr>
        <w:t>=</w:t>
      </w:r>
      <w:r w:rsidR="00560009">
        <w:rPr>
          <w:i/>
        </w:rPr>
        <w:t xml:space="preserve"> </w:t>
      </w:r>
      <w:r w:rsidR="00560009" w:rsidRPr="00560009">
        <w:rPr>
          <w:i/>
        </w:rPr>
        <w:t>0.04</w:t>
      </w:r>
      <w:r w:rsidR="00560009">
        <w:t xml:space="preserve"> </w:t>
      </w:r>
      <w:r w:rsidR="00E910AF">
        <w:t>for</w:t>
      </w:r>
      <w:r w:rsidR="00560009" w:rsidRPr="00560009">
        <w:t xml:space="preserve"> 100 m deep water</w:t>
      </w:r>
      <w:r w:rsidR="001410DA">
        <w:t>.</w:t>
      </w:r>
      <w:r w:rsidR="004A1D76">
        <w:t xml:space="preserve"> </w:t>
      </w:r>
      <w:r w:rsidR="00991268">
        <w:t>Corollary</w:t>
      </w:r>
      <w:r w:rsidR="00A65F7F">
        <w:t>,</w:t>
      </w:r>
      <w:r w:rsidR="00991268">
        <w:t xml:space="preserve"> d</w:t>
      </w:r>
      <w:r w:rsidR="00330F01">
        <w:t>epolymerization</w:t>
      </w:r>
      <w:r w:rsidR="00991268">
        <w:t xml:space="preserve"> rates in the </w:t>
      </w:r>
      <w:r w:rsidR="00E910AF">
        <w:t xml:space="preserve">middle of the </w:t>
      </w:r>
      <w:r w:rsidR="00E37008">
        <w:t xml:space="preserve">shallow </w:t>
      </w:r>
      <w:r w:rsidR="00991268">
        <w:t>North S</w:t>
      </w:r>
      <w:r w:rsidR="004A1D76">
        <w:t>ea</w:t>
      </w:r>
      <w:r w:rsidR="00991268">
        <w:t xml:space="preserve"> </w:t>
      </w:r>
      <w:r w:rsidR="00D4624D">
        <w:t xml:space="preserve">should </w:t>
      </w:r>
      <w:r w:rsidR="004A1D76">
        <w:t xml:space="preserve">average </w:t>
      </w:r>
      <w:r w:rsidR="003177B2">
        <w:t xml:space="preserve">about </w:t>
      </w:r>
      <w:r w:rsidR="00560009">
        <w:t>1</w:t>
      </w:r>
      <w:r w:rsidR="004A1D76">
        <w:t xml:space="preserve"> % (</w:t>
      </w:r>
      <w:r w:rsidR="004A1D76" w:rsidRPr="00330F01">
        <w:rPr>
          <w:i/>
        </w:rPr>
        <w:t>i*k</w:t>
      </w:r>
      <w:r w:rsidR="004A1D76">
        <w:rPr>
          <w:i/>
        </w:rPr>
        <w:t>)</w:t>
      </w:r>
      <w:r w:rsidR="004A1D76">
        <w:t xml:space="preserve"> tha</w:t>
      </w:r>
      <w:r w:rsidR="00991268">
        <w:t>t of the exposure chamber</w:t>
      </w:r>
      <w:r w:rsidR="00D4624D">
        <w:t xml:space="preserve"> </w:t>
      </w:r>
      <w:r w:rsidR="00D4624D">
        <w:fldChar w:fldCharType="begin"/>
      </w:r>
      <w:r w:rsidR="00D4624D">
        <w:instrText xml:space="preserve"> ADDIN ZOTERO_ITEM CSL_CITATION {"citationID":"VInndGEz","properties":{"formattedCitation":"(Janssen et al., 1999)","plainCitation":"(Janssen et al., 1999)"},"citationItems":[{"id":2556,"uris":["http://zotero.org/users/local/a8HRoHEw/items/MP5FT864"],"uri":["http://zotero.org/users/local/a8HRoHEw/items/MP5FT864"],"itemData":{"id":2556,"type":"article-journal","title":"A climatological data set of temperature and salinity for the Baltic Sea and the North Sea","container-title":"Deutsche Hydrografische Zeitschrift","page":"5","volume":"51","issue":"9","source":"Springer Link","abstract":"SummaryA climatological monthly mean data set for temperature and salinity in the area of the North Sea and Baltic Sea is presented. More than 3.1 million temperature observations (2.9 million for salinity) collected during the period 1900 to 1996 were compiled and gridded on a 10×10 km grid with 18 vertical levels.The monthly mean horizontal distributions of temperature and salinity are presented for the sea surface as well as for the bottom. Additionally, the monthly temperature and salinity distributions along 4 sections in the North Sea and Baltic Sea are given. Furthermore, the seasonal cycle of thermal stratification in both marginal seas, derived from an analysis of the gridded monthly data set, is presented.","URL":"https://doi.org/10.1007/BF02933676","DOI":"10.1007/BF02933676","ISSN":"1616-7228","note":"00173","journalAbbreviation":"Deutsche Hydrographische Zeitschrift","language":"en","author":[{"family":"Janssen","given":"F."},{"family":"Schrum","given":"C."},{"family":"Backhaus","given":"J. O."}],"issued":{"date-parts":[["1999",11,1]]},"accessed":{"date-parts":[["2018",9,13]]}}}],"schema":"https://github.com/citation-style-language/schema/raw/master/csl-citation.json"} </w:instrText>
      </w:r>
      <w:r w:rsidR="00D4624D">
        <w:fldChar w:fldCharType="separate"/>
      </w:r>
      <w:r w:rsidR="00D4624D" w:rsidRPr="00D4624D">
        <w:rPr>
          <w:rFonts w:ascii="Calibri" w:hAnsi="Calibri"/>
        </w:rPr>
        <w:t>(Janssen et al., 1999)</w:t>
      </w:r>
      <w:r w:rsidR="00D4624D">
        <w:fldChar w:fldCharType="end"/>
      </w:r>
      <w:r w:rsidR="00330F01">
        <w:t xml:space="preserve">. </w:t>
      </w:r>
      <w:r w:rsidR="00560009">
        <w:t>A not unrealistic volume of polymer (e.g. 54 000 kg</w:t>
      </w:r>
      <w:r w:rsidR="001A09CA">
        <w:t>,</w:t>
      </w:r>
      <w:r w:rsidR="001A09CA">
        <w:fldChar w:fldCharType="begin"/>
      </w:r>
      <w:r w:rsidR="001A09CA">
        <w:instrText xml:space="preserve"> ADDIN ZOTERO_ITEM CSL_CITATION {"citationID":"Fgu7KByc","properties":{"formattedCitation":"(Statoil, 2017)","plainCitation":"(Statoil, 2017)"},"citationItems":[{"id":2444,"uris":["http://zotero.org/users/local/a8HRoHEw/items/H72DRZ7K"],"uri":["http://zotero.org/users/local/a8HRoHEw/items/H72DRZ7K"],"itemData":{"id":2444,"type":"article","title":"Søknad om tillatelse etter forurensningsloven - drift av polymerpilot Johan Sverdrup-feltet - Miljødirektoratet","publisher":"Miljødirektoratet","URL":"http://www.miljodirektoratet.no/Global/dokumenter/horinger/Petroleum/S%C3%B8knad%20om%20tillatelse%20etter%20forurensningsloven%20-%20drift%20av%20polymerpilot%20-%20Johan%20Sverdrup%20-%20Statoil%20Petroleum%20AS.pdf?epslanguage=no","note":"00000","language":"No","author":[{"family":"Statoil","given":""}],"issued":{"date-parts":[["2017"]]}}}],"schema":"https://github.com/citation-style-language/schema/raw/master/csl-citation.json"} </w:instrText>
      </w:r>
      <w:r w:rsidR="001A09CA">
        <w:fldChar w:fldCharType="separate"/>
      </w:r>
      <w:r w:rsidR="001A09CA">
        <w:rPr>
          <w:rFonts w:ascii="Calibri" w:hAnsi="Calibri"/>
        </w:rPr>
        <w:t xml:space="preserve"> </w:t>
      </w:r>
      <w:r w:rsidR="001A09CA" w:rsidRPr="00D76C62">
        <w:rPr>
          <w:rFonts w:ascii="Calibri" w:hAnsi="Calibri"/>
        </w:rPr>
        <w:t>Statoil, 2017)</w:t>
      </w:r>
      <w:r w:rsidR="001A09CA">
        <w:fldChar w:fldCharType="end"/>
      </w:r>
      <w:r w:rsidR="00560009">
        <w:t xml:space="preserve"> </w:t>
      </w:r>
      <w:r w:rsidR="001A09CA">
        <w:t>give</w:t>
      </w:r>
      <w:r w:rsidR="00865BB3">
        <w:t xml:space="preserve"> 1 ng L</w:t>
      </w:r>
      <w:r w:rsidR="00865BB3">
        <w:rPr>
          <w:vertAlign w:val="superscript"/>
        </w:rPr>
        <w:t>-1</w:t>
      </w:r>
      <w:r w:rsidR="00E37008">
        <w:t xml:space="preserve"> </w:t>
      </w:r>
      <w:r w:rsidR="00560009">
        <w:t>if</w:t>
      </w:r>
      <w:r w:rsidR="00865BB3">
        <w:t xml:space="preserve"> </w:t>
      </w:r>
      <w:r w:rsidR="00560009">
        <w:t xml:space="preserve">discharged, </w:t>
      </w:r>
      <w:r w:rsidR="00865BB3">
        <w:t>evenly dispersed</w:t>
      </w:r>
      <w:r w:rsidR="00560009">
        <w:t>,</w:t>
      </w:r>
      <w:r w:rsidR="00865BB3">
        <w:t xml:space="preserve"> and confined to the approximately 54 000 km</w:t>
      </w:r>
      <w:r w:rsidR="00865BB3">
        <w:rPr>
          <w:vertAlign w:val="superscript"/>
        </w:rPr>
        <w:t>3</w:t>
      </w:r>
      <w:r w:rsidR="00A01037">
        <w:t xml:space="preserve"> North Sea basin</w:t>
      </w:r>
      <w:r w:rsidR="00610114">
        <w:t>. A</w:t>
      </w:r>
      <w:r w:rsidR="00890A63">
        <w:t>ccording to the final model:</w:t>
      </w:r>
    </w:p>
    <w:p w14:paraId="2C34E5C4" w14:textId="77777777" w:rsidR="00890A63" w:rsidRDefault="00890A63" w:rsidP="00890A63">
      <w:pPr>
        <w:spacing w:line="240" w:lineRule="auto"/>
        <w:ind w:firstLine="709"/>
      </w:pPr>
      <w:r w:rsidRPr="00012A6E">
        <w:rPr>
          <w:position w:val="-40"/>
        </w:rPr>
        <w:object w:dxaOrig="3820" w:dyaOrig="780" w14:anchorId="0F792FC5">
          <v:shape id="_x0000_i1036" type="#_x0000_t75" style="width:187pt;height:36pt" o:ole="">
            <v:imagedata r:id="rId60" o:title=""/>
          </v:shape>
          <o:OLEObject Type="Embed" ProgID="Equation.DSMT4" ShapeID="_x0000_i1036" DrawAspect="Content" ObjectID="_1668942270" r:id="rId61"/>
        </w:object>
      </w:r>
      <w:r>
        <w:tab/>
      </w:r>
      <w:r>
        <w:tab/>
      </w:r>
      <w:r>
        <w:rPr>
          <w:i/>
          <w:iCs/>
          <w:sz w:val="18"/>
          <w:szCs w:val="18"/>
        </w:rPr>
        <w:t>Eq.</w:t>
      </w:r>
      <w:r w:rsidRPr="00C142D6">
        <w:rPr>
          <w:i/>
          <w:iCs/>
          <w:sz w:val="18"/>
          <w:szCs w:val="18"/>
        </w:rPr>
        <w:t>1</w:t>
      </w:r>
      <w:r>
        <w:rPr>
          <w:i/>
          <w:iCs/>
          <w:sz w:val="18"/>
          <w:szCs w:val="18"/>
        </w:rPr>
        <w:t>2</w:t>
      </w:r>
      <w:r w:rsidRPr="00C142D6">
        <w:rPr>
          <w:i/>
          <w:iCs/>
          <w:sz w:val="18"/>
          <w:szCs w:val="18"/>
        </w:rPr>
        <w:t>:</w:t>
      </w:r>
      <w:r>
        <w:rPr>
          <w:i/>
          <w:iCs/>
          <w:sz w:val="18"/>
          <w:szCs w:val="18"/>
        </w:rPr>
        <w:t xml:space="preserve"> Complete model</w:t>
      </w:r>
    </w:p>
    <w:p w14:paraId="045F5178" w14:textId="77777777" w:rsidR="00560021" w:rsidRDefault="00610114" w:rsidP="00247AEF">
      <w:pPr>
        <w:spacing w:line="240" w:lineRule="auto"/>
      </w:pPr>
      <w:r>
        <w:t>i</w:t>
      </w:r>
      <w:r w:rsidR="00A01037">
        <w:t>t</w:t>
      </w:r>
      <w:r w:rsidR="00AF5FC3">
        <w:t xml:space="preserve"> sh</w:t>
      </w:r>
      <w:r w:rsidR="00560009">
        <w:t>ould</w:t>
      </w:r>
      <w:r>
        <w:t xml:space="preserve"> then</w:t>
      </w:r>
      <w:r w:rsidR="00E37008">
        <w:t xml:space="preserve"> </w:t>
      </w:r>
      <w:r w:rsidR="00560009">
        <w:t>take</w:t>
      </w:r>
      <w:r w:rsidR="00865BB3">
        <w:t xml:space="preserve"> HPAM 7030 @ 10 MDa</w:t>
      </w:r>
      <w:r w:rsidR="00AF5FC3">
        <w:t xml:space="preserve"> (</w:t>
      </w:r>
      <w:r w:rsidR="00AF5FC3" w:rsidRPr="00AF5FC3">
        <w:rPr>
          <w:i/>
        </w:rPr>
        <w:t>Mw</w:t>
      </w:r>
      <w:r w:rsidR="00AF5FC3" w:rsidRPr="00AF5FC3">
        <w:rPr>
          <w:i/>
          <w:vertAlign w:val="subscript"/>
        </w:rPr>
        <w:t>0</w:t>
      </w:r>
      <w:r w:rsidR="00AF5FC3">
        <w:t>)</w:t>
      </w:r>
      <w:r w:rsidR="00865BB3">
        <w:t xml:space="preserve"> about 3615 days for </w:t>
      </w:r>
      <w:r w:rsidR="00865BB3" w:rsidRPr="00C0155A">
        <w:rPr>
          <w:i/>
        </w:rPr>
        <w:t>Mw</w:t>
      </w:r>
      <w:r w:rsidR="00865BB3">
        <w:t xml:space="preserve"> to pass the</w:t>
      </w:r>
      <w:r w:rsidR="00AF5FC3">
        <w:t xml:space="preserve"> purported </w:t>
      </w:r>
      <w:r w:rsidR="00865BB3">
        <w:t>biodegradability threshold (i.e. 0.7 kDa)</w:t>
      </w:r>
      <w:r w:rsidR="002B22AE">
        <w:t xml:space="preserve">. </w:t>
      </w:r>
      <w:r w:rsidR="001001B4">
        <w:t>The same would take 242 days with pure PAC, and 13 819 days with PAMPS in the other end of the scale!</w:t>
      </w:r>
      <w:r w:rsidR="001001B4" w:rsidRPr="000B35DA">
        <w:t xml:space="preserve"> </w:t>
      </w:r>
      <w:r w:rsidR="002B22AE">
        <w:t>That</w:t>
      </w:r>
      <w:r w:rsidR="004E7343">
        <w:t xml:space="preserve"> </w:t>
      </w:r>
      <w:r w:rsidR="002B22AE">
        <w:t>ignoring any effects related to the substitution of functional groups,</w:t>
      </w:r>
      <w:r w:rsidR="009E06A0">
        <w:t xml:space="preserve"> and</w:t>
      </w:r>
      <w:r w:rsidR="002B22AE">
        <w:t xml:space="preserve"> </w:t>
      </w:r>
      <w:r w:rsidR="004E7343">
        <w:t>assuming</w:t>
      </w:r>
      <w:r w:rsidR="00A01037">
        <w:t xml:space="preserve"> </w:t>
      </w:r>
      <w:r w:rsidR="009E06A0">
        <w:t xml:space="preserve">that </w:t>
      </w:r>
      <w:r w:rsidR="00A01037">
        <w:rPr>
          <w:i/>
        </w:rPr>
        <w:t>E</w:t>
      </w:r>
      <w:r w:rsidR="00A01037" w:rsidRPr="00E6721D">
        <w:rPr>
          <w:i/>
        </w:rPr>
        <w:t>q.9</w:t>
      </w:r>
      <w:r w:rsidR="004E7343">
        <w:t xml:space="preserve"> </w:t>
      </w:r>
      <w:r w:rsidR="009E06A0">
        <w:t>is</w:t>
      </w:r>
      <w:r w:rsidR="00A01037">
        <w:t xml:space="preserve"> valid for such low concentrations</w:t>
      </w:r>
      <w:r w:rsidR="009D478F">
        <w:t xml:space="preserve"> and that co</w:t>
      </w:r>
      <w:r w:rsidR="004E7343">
        <w:t>polymer (</w:t>
      </w:r>
      <w:r w:rsidR="001214CF">
        <w:t>and terpolymer</w:t>
      </w:r>
      <w:r w:rsidR="004E7343">
        <w:t>)</w:t>
      </w:r>
      <w:r w:rsidR="009D478F">
        <w:t xml:space="preserve"> end up biodegradable like the homo-polymeric analogues. </w:t>
      </w:r>
      <w:r w:rsidR="004E7343">
        <w:t>For the latter point, i</w:t>
      </w:r>
      <w:r w:rsidR="009D478F">
        <w:t xml:space="preserve">t can </w:t>
      </w:r>
      <w:r w:rsidR="001214CF">
        <w:t>be argued</w:t>
      </w:r>
      <w:r w:rsidR="004E7343">
        <w:t xml:space="preserve"> statisti</w:t>
      </w:r>
      <w:r w:rsidR="001214CF">
        <w:t>cally that</w:t>
      </w:r>
      <w:r w:rsidR="004E7343">
        <w:t xml:space="preserve"> </w:t>
      </w:r>
      <w:r w:rsidR="00B07599">
        <w:t xml:space="preserve">the relative frequencies </w:t>
      </w:r>
      <w:r w:rsidR="001214CF">
        <w:t xml:space="preserve">of </w:t>
      </w:r>
      <w:r w:rsidR="00B07599">
        <w:t>homopolymer</w:t>
      </w:r>
      <w:r w:rsidR="001214CF">
        <w:t>ic</w:t>
      </w:r>
      <w:r w:rsidR="00B07599">
        <w:t xml:space="preserve"> particles should increase substantial</w:t>
      </w:r>
      <w:r w:rsidR="001214CF">
        <w:t>ly in a heteropolymer</w:t>
      </w:r>
      <w:r w:rsidR="00B07599">
        <w:t xml:space="preserve"> below 0.7 kDa (</w:t>
      </w:r>
      <w:r w:rsidR="00B07599" w:rsidRPr="009D478F">
        <w:rPr>
          <w:i/>
        </w:rPr>
        <w:t>Mw</w:t>
      </w:r>
      <w:r w:rsidR="00B07599" w:rsidRPr="00CE4B49">
        <w:t>)</w:t>
      </w:r>
      <w:r w:rsidR="00B07599">
        <w:t xml:space="preserve">. 2.0 polydispersity resulting from random </w:t>
      </w:r>
      <w:r w:rsidR="001214CF">
        <w:t xml:space="preserve">chain scission </w:t>
      </w:r>
      <w:r w:rsidR="00B07599">
        <w:t xml:space="preserve">dictate that half the number of particles </w:t>
      </w:r>
      <w:r w:rsidR="001214CF">
        <w:t>is</w:t>
      </w:r>
      <w:r w:rsidR="00B07599">
        <w:t xml:space="preserve"> &lt; 0.35 kDa</w:t>
      </w:r>
      <w:r w:rsidR="009E06A0">
        <w:t xml:space="preserve">, </w:t>
      </w:r>
      <w:r w:rsidR="00B07599">
        <w:t>correspond</w:t>
      </w:r>
      <w:r w:rsidR="001214CF">
        <w:t>ing</w:t>
      </w:r>
      <w:r w:rsidR="00B07599">
        <w:t xml:space="preserve"> to pentamer</w:t>
      </w:r>
      <w:r w:rsidR="002B22AE">
        <w:t xml:space="preserve"> and</w:t>
      </w:r>
      <w:r w:rsidR="009E06A0">
        <w:t xml:space="preserve"> below</w:t>
      </w:r>
      <w:r w:rsidR="00B07599">
        <w:t xml:space="preserve"> which are proven biodegradable </w:t>
      </w:r>
      <w:r w:rsidR="001214CF">
        <w:t xml:space="preserve">in case of PAC and PAM </w:t>
      </w:r>
      <w:r w:rsidR="00B07599">
        <w:fldChar w:fldCharType="begin"/>
      </w:r>
      <w:r w:rsidR="00B07599">
        <w:instrText xml:space="preserve"> ADDIN ZOTERO_ITEM CSL_CITATION {"citationID":"vAS1UnQh","properties":{"formattedCitation":"{\\rtf (McCoy and Madras, 1997; Nyyss\\uc0\\u246{}l\\uc0\\u228{} and Ahlgren, 2019; Wennberg and Petersen, 2017)}","plainCitation":"(McCoy and Madras, 1997; Nyyssölä and Ahlgren, 2019; Wennberg and Petersen, 2017)"},"citationItems":[{"id":2631,"uris":["http://zotero.org/users/local/a8HRoHEw/items/WVNST6MI"],"uri":["http://zotero.org/users/local/a8HRoHEw/items/WVNST6MI"],"itemData":{"id":2631,"type":"article-journal","title":"Degradation kinetics of polymers in solution: Dynamics of molecular weight distributions","container-title":"AIChE Journal","page":"802-810","volume":"43","issue":"3","source":"Wiley Online Library","abstract":"Polymer degradation occurs when macromolecular chains are broken under the influence of thermal, mechanical or chemical energy. Chain-end depolymerization and random- and midpoint-chain scission are mechanisms that have been observed in liquid-phase polymer degradation. Here we develop mathematical models, unified by continuous-mixture kinetics, to show how these different mechanisms affect polymer degradation in solution. Rate expressions for the fragmentation of molecular-weight distributions (MWDs) govern the evolution of MWDs. The governing integrodifferential equations can be solved analytically for realistic conditions. Moment analysis for first-order continuous kinetics shows the temporal behavior of MWDs. Chain-end depolymerization yields monomer product and polymer molecular-weight moments that vary linearly with time. In contrast, random- and midpoint-chain scission models display exponential time behavior. The mathematical results reasonably describe experimental observations for polymer degradation. This approach, based on the time evolution of continuous distributions of chain length or molecular weight, provides a framework for interpreting several types of macromolecular degradation processes, particularly how bimodal MWDs can evolve during degradation.","URL":"https://www.onlinelibrary.wiley.com/doi/abs/10.1002/aic.690430325","DOI":"10.1002/aic.690430325","ISSN":"1547-5905","note":"00089","shortTitle":"Degradation kinetics of polymers in solution","language":"en","author":[{"family":"McCoy","given":"Benjamin J."},{"family":"Madras","given":"Giridhar"}],"issued":{"date-parts":[["1997",3,1]]},"accessed":{"date-parts":[["2018",10,12]]}},"label":"page"},{"id":2769,"uris":["http://zotero.org/users/local/a8HRoHEw/items/DR7ADIR2"],"uri":["http://zotero.org/users/local/a8HRoHEw/items/DR7ADIR2"],"itemData":{"id":2769,"type":"article-journal","title":"Microbial degradation of polyacrylamide and the deamination product polyacrylate","container-title":"International Biodeterioration &amp; Biodegradation","page":"24-33","volume":"139","source":"Crossref","URL":"https://linkinghub.elsevier.com/retrieve/pii/S0964830518312617","DOI":"10.1016/j.ibiod.2019.02.005","ISSN":"09648305","note":"00000","language":"en","author":[{"family":"Nyyssölä","given":"Antti"},{"family":"Ahlgren","given":"Jonni"}],"issued":{"date-parts":[["2019",4]]},"accessed":{"date-parts":[["2019",4,2]]}},"label":"page"},{"id":2560,"uris":["http://zotero.org/users/local/a8HRoHEw/items/MDWVXRKW"],"uri":["http://zotero.org/users/local/a8HRoHEw/items/MDWVXRKW"],"itemData":{"id":2560,"type":"report","title":"Biodegradation of selected offshore chemicals","publisher":"Norwegian Environment Agency","source":"Google Scholar","note":"00000","number":"M-911","author":[{"family":"Wennberg","given":"Aina C."},{"family":"Petersen","given":"Karina"}],"issued":{"date-parts":[["2017"]]}},"label":"page"}],"schema":"https://github.com/citation-style-language/schema/raw/master/csl-citation.json"} </w:instrText>
      </w:r>
      <w:r w:rsidR="00B07599">
        <w:fldChar w:fldCharType="separate"/>
      </w:r>
      <w:r w:rsidR="00B07599" w:rsidRPr="00AF1DCD">
        <w:rPr>
          <w:rFonts w:ascii="Calibri" w:hAnsi="Calibri" w:cs="Times New Roman"/>
          <w:szCs w:val="24"/>
        </w:rPr>
        <w:t>(McCoy and Madras, 1997; Nyyssölä and Ahlgren, 2019; Wennberg and Petersen, 2017)</w:t>
      </w:r>
      <w:r w:rsidR="00B07599">
        <w:fldChar w:fldCharType="end"/>
      </w:r>
      <w:r w:rsidR="00B07599">
        <w:t xml:space="preserve">. </w:t>
      </w:r>
      <w:r w:rsidR="00652993">
        <w:t>Photodegraded PAM</w:t>
      </w:r>
      <w:r w:rsidR="001214CF">
        <w:t xml:space="preserve"> that</w:t>
      </w:r>
      <w:r w:rsidR="00652993">
        <w:t xml:space="preserve"> most certainly contain some </w:t>
      </w:r>
      <w:r w:rsidR="001214CF">
        <w:t>acrylate functional groups from hydrolyzation</w:t>
      </w:r>
      <w:r w:rsidR="00652993">
        <w:t xml:space="preserve"> have also been proven to be biodegradable</w:t>
      </w:r>
      <w:r w:rsidR="002B22AE">
        <w:t xml:space="preserve"> </w:t>
      </w:r>
      <w:r w:rsidR="009E06A0">
        <w:t>to some</w:t>
      </w:r>
      <w:r w:rsidR="00951BB9">
        <w:t xml:space="preserve"> degree </w:t>
      </w:r>
      <w:r w:rsidR="002B22AE">
        <w:fldChar w:fldCharType="begin"/>
      </w:r>
      <w:r w:rsidR="002B22AE">
        <w:instrText xml:space="preserve"> ADDIN ZOTERO_ITEM CSL_CITATION {"citationID":"Ly4oalm2","properties":{"formattedCitation":"(El-Mamouni et al., 2002)","plainCitation":"(El-Mamouni et al., 2002)"},"citationItems":[{"id":830,"uris":["http://zotero.org/users/local/a8HRoHEw/items/E9759KWD"],"uri":["http://zotero.org/users/local/a8HRoHEw/items/E9759KWD"],"itemData":{"id":830,"type":"article-journal","title":"Combining photolysis and bioprocesses for mineralization of high molecular weight polyacrylamides","container-title":"Biodegradation","page":"221-227","volume":"13","issue":"4","note":"00055","author":[{"family":"El-Mamouni","given":"Rachid"},{"family":"Frigon","given":"Jean-Claude"},{"family":"Hawari","given":"Jalal"},{"family":"Marroni","given":"Dennis"},{"family":"Guiot","given":"Serge R."}],"issued":{"date-parts":[["2002"]]}}}],"schema":"https://github.com/citation-style-language/schema/raw/master/csl-citation.json"} </w:instrText>
      </w:r>
      <w:r w:rsidR="002B22AE">
        <w:fldChar w:fldCharType="separate"/>
      </w:r>
      <w:r w:rsidR="002B22AE" w:rsidRPr="00B62EA0">
        <w:rPr>
          <w:rFonts w:ascii="Calibri" w:hAnsi="Calibri"/>
        </w:rPr>
        <w:t>(El-Mamouni et al., 2002)</w:t>
      </w:r>
      <w:r w:rsidR="002B22AE">
        <w:fldChar w:fldCharType="end"/>
      </w:r>
      <w:r w:rsidR="002B22AE">
        <w:t>.</w:t>
      </w:r>
      <w:r w:rsidR="00951BB9">
        <w:t xml:space="preserve"> </w:t>
      </w:r>
      <w:r w:rsidR="001214CF">
        <w:t>In any case</w:t>
      </w:r>
      <w:r w:rsidR="00560021">
        <w:t xml:space="preserve">, </w:t>
      </w:r>
      <w:r w:rsidR="001214CF">
        <w:t>ultimate biodegradability leads to</w:t>
      </w:r>
      <w:r w:rsidR="00FC714D">
        <w:t xml:space="preserve"> an accelerated decline of residual </w:t>
      </w:r>
      <w:r w:rsidR="00B3547D">
        <w:t>polymer</w:t>
      </w:r>
      <w:r w:rsidR="00407FFB">
        <w:t>, effectively marking the end of the polymers life.</w:t>
      </w:r>
      <w:r w:rsidR="00D413CB">
        <w:t xml:space="preserve"> </w:t>
      </w:r>
      <w:r w:rsidR="00951BB9">
        <w:t>Although, the possible creation of non-biodegradable by-products still needs to be explored with respect to marine depolymerization.</w:t>
      </w:r>
      <w:r w:rsidR="001001B4">
        <w:t xml:space="preserve"> </w:t>
      </w:r>
      <w:r w:rsidR="000B35DA">
        <w:t>Obviously, the fraction of biodegradable particles increase gradually with depolymerization</w:t>
      </w:r>
      <w:r w:rsidR="00E37008">
        <w:t xml:space="preserve"> as the point of cleavage is randomly located along the polymer string</w:t>
      </w:r>
      <w:r w:rsidR="000B35DA">
        <w:t>.</w:t>
      </w:r>
      <w:r w:rsidR="00560021">
        <w:t xml:space="preserve"> Moreover, even small changes to cut off </w:t>
      </w:r>
      <w:r w:rsidR="00560021" w:rsidRPr="00560021">
        <w:rPr>
          <w:i/>
        </w:rPr>
        <w:t>Mw</w:t>
      </w:r>
      <w:r w:rsidR="00560021">
        <w:t xml:space="preserve"> have significant impact on resulting lifetime.</w:t>
      </w:r>
      <w:r w:rsidR="0036270C">
        <w:t xml:space="preserve"> For this reason, i</w:t>
      </w:r>
      <w:r w:rsidR="00C82876">
        <w:t xml:space="preserve">t is perhaps more meaningful to discuss how fast a moderately low </w:t>
      </w:r>
      <w:r w:rsidR="00C82876" w:rsidRPr="00CB78C7">
        <w:rPr>
          <w:i/>
        </w:rPr>
        <w:t>Mw</w:t>
      </w:r>
      <w:r w:rsidR="00C82876">
        <w:t xml:space="preserve"> is reached</w:t>
      </w:r>
      <w:r w:rsidR="001001B4">
        <w:t>. Occurring much sooner, t</w:t>
      </w:r>
      <w:r w:rsidR="00560021">
        <w:t>his</w:t>
      </w:r>
      <w:r w:rsidR="001001B4">
        <w:t xml:space="preserve"> automatically </w:t>
      </w:r>
      <w:r w:rsidR="00E6721D">
        <w:t>put</w:t>
      </w:r>
      <w:r w:rsidR="00560021">
        <w:t>s</w:t>
      </w:r>
      <w:r w:rsidR="00C82876">
        <w:t xml:space="preserve"> emphasis</w:t>
      </w:r>
      <w:r w:rsidR="001001B4" w:rsidRPr="001001B4">
        <w:t xml:space="preserve"> </w:t>
      </w:r>
      <w:r w:rsidR="001001B4">
        <w:t xml:space="preserve">on </w:t>
      </w:r>
      <w:r w:rsidR="00B80CBF">
        <w:t>transport</w:t>
      </w:r>
      <w:r w:rsidR="00247AEF">
        <w:t>,</w:t>
      </w:r>
      <w:r w:rsidR="00B80CBF">
        <w:t xml:space="preserve"> fate</w:t>
      </w:r>
      <w:r w:rsidR="00BC0E1D">
        <w:t>,</w:t>
      </w:r>
      <w:r w:rsidR="00B80CBF">
        <w:t xml:space="preserve"> </w:t>
      </w:r>
      <w:r w:rsidR="00247AEF">
        <w:t>and</w:t>
      </w:r>
      <w:r w:rsidR="00BC0E1D">
        <w:t xml:space="preserve"> adverse </w:t>
      </w:r>
      <w:r w:rsidR="008E0082">
        <w:t xml:space="preserve">ecological </w:t>
      </w:r>
      <w:r w:rsidR="00BC0E1D">
        <w:t>effects mechanism</w:t>
      </w:r>
      <w:r w:rsidR="00E37008">
        <w:t>s</w:t>
      </w:r>
      <w:r w:rsidR="00B80CBF">
        <w:t xml:space="preserve"> </w:t>
      </w:r>
      <w:r w:rsidR="001001B4">
        <w:t xml:space="preserve">that </w:t>
      </w:r>
      <w:r w:rsidR="008E0082">
        <w:t xml:space="preserve">will </w:t>
      </w:r>
      <w:r w:rsidR="001001B4">
        <w:t xml:space="preserve">dominate throughout most of the polymers life in the environment </w:t>
      </w:r>
      <w:r w:rsidR="00B80CBF">
        <w:fldChar w:fldCharType="begin"/>
      </w:r>
      <w:r w:rsidR="000D7860">
        <w:instrText xml:space="preserve"> ADDIN ZOTERO_ITEM CSL_CITATION {"citationID":"vJoDzqra","properties":{"formattedCitation":"(Bolto and Gregory, 2007; Brakstad et al., 2020; Farkas et al., 2020; Guezennec et al., 2014; Shaikh et al., 2017)","plainCitation":"(Bolto and Gregory, 2007; Brakstad et al., 2020; Farkas et al., 2020; Guezennec et al., 2014; Shaikh et al., 2017)"},"citationItems":[{"id":351,"uris":["http://zotero.org/users/local/a8HRoHEw/items/BMBIHB9M"],"uri":["http://zotero.org/users/local/a8HRoHEw/items/BMBIHB9M"],"itemData":{"id":351,"type":"article-journal","title":"Organic polyelectrolytes in water treatment","container-title":"Water Research","page":"2301-2324","volume":"41","issue":"11","source":"ScienceDirect","abstract":"The use of polymers in the production of drinking water is reviewed, with emphasis on the nature of the impurities to be removed, the mechanisms of coagulation and flocculation, and the types of polymers commonly available. There is a focus on polymers for primary coagulation, their use as coagulant aids, in the recycling of filter backwash waters, and in sludge thickening. Practicalities of polymer use are discussed, with particular attention to polymer toxicity, and the presence of residual polymer in the final drinking water. The questions of polymer degradation and the formation of disinfection by-products are also addressed.","URL":"http://www.sciencedirect.com/science/article/pii/S0043135407001881","DOI":"10.1016/j.watres.2007.03.012","ISSN":"0043-1354","note":"00485","journalAbbreviation":"Water Research","author":[{"family":"Bolto","given":"Brian"},{"family":"Gregory","given":"John"}],"issued":{"date-parts":[["2007",6]]},"accessed":{"date-parts":[["2015",10,29]]}},"label":"page"},{"id":3013,"uris":["http://zotero.org/users/local/a8HRoHEw/items/KJ3GFH9S"],"uri":["http://zotero.org/users/local/a8HRoHEw/items/KJ3GFH9S"],"itemData":{"id":3013,"type":"article-journal","title":"Interaction between microalgae, marine snow and anionic polyacrylamide APAM at marine conditions","container-title":"Science of The Total Environment","page":"135950","volume":"705","source":"ScienceDirect","abstract":"When an oil field ages and the pressure in the reservoir decreases, or for oil fields with heavy oil, there may be a need for enhanced oil recovery (EOR) technologies. Polymer injection is a water-based EOR method where the viscosity of the water injected for pressure support is increased by mixing with a high concentration polymer solution. In this project, the potential fate of a synthetic anionic polyacrylamide (APAM) in seawater was investigated, since these EOR polymers may enter the marine environment with the produced water (PW). The main objective of the study was to determine if the APAM will interact with cells or aggregates (marine snow) of microalgae, resulting in potential polymer transport from the euphotic zone to the seabed. Three different species of microalgae with different degree of autotrophy (autotroph, mixotroph and heterotroph) were exposed to fluorescence-tagged APAM. Attachment to algal cells or aggregates formed by active or heat-inactivated algae were analysed by fluorescence microscopy and fluorometry. Our results suggested that attachment of APAM to cells of the algal species included in his study was negligible. A carousel system with natural seawater (SW) was used for formation of algal aggregates, one of the key components of marine snow. When aggregates of the diatom Thalassiosira rotula were formed in the presence of the fluorescence-tagged APAM, and at SW temperatures relevant for the Norwegian Continental Shelf, the polymer was nearly exclusively measured in the water phase after separation from the aggregates. The aggregate measurements therefore confirmed the results from the attachment studies, and we found no evidence of accumulation of APAM in aggregates formed from algae. Marine snow from algae is therefore not expected to significantly contribute to sedimentation of APAM dissolved in the water column.","URL":"http://www.sciencedirect.com/science/article/pii/S0048969719359455","DOI":"10.1016/j.scitotenv.2019.135950","ISSN":"0048-9697","note":"00000","journalAbbreviation":"Science of The Total Environment","author":[{"family":"Brakstad","given":"Odd Gunnar"},{"family":"Altin","given":"Dag"},{"family":"Davies","given":"Emlyn John"},{"family":"Aas","given":"Marianne"},{"family":"Nordtug","given":"Trond"}],"issued":{"date-parts":[["2020",2,25]]},"accessed":{"date-parts":[["2020",1,21]]}},"label":"page"},{"id":3243,"uris":["http://zotero.org/users/local/a8HRoHEw/items/7XQRF5G8"],"uri":["http://zotero.org/users/local/a8HRoHEw/items/7XQRF5G8"],"itemData":{"id":3243,"type":"article-journal","title":"Acute and long-term effects of anionic polyacrylamide (APAM) on different developmental stages of two marine copepod species","container-title":"Chemosphere","page":"127259","volume":"257","source":"ScienceDirect","abstract":"The application of synthetic polymers such as anionic polyacrylamides (APAM) in enhanced oil recovery (EOR) may increase in the future. This can lead to environmental release through offshore produced water discharges with so far limited knowledge on impacts in marine ecosystems. We investigated impacts of APAM polymers on two marine copepod species. Acute effects of APAM were studied on different life stages of C. finmarchicus (three molecular sizes: 200 kDa, 2800 kDa and 8000 kDa) and Acartia tonsa (one molecular size: 2800 kDa). Further, effects on development and survival following long-term exposure (spanning over several life stages) to 200 kDa APAM were s</w:instrText>
      </w:r>
      <w:r w:rsidR="000D7860">
        <w:rPr>
          <w:rFonts w:hint="eastAsia"/>
        </w:rPr>
        <w:instrText>tudied in C. finmarchicus. Results show that none of the APAM molecules caused mortality in acute exposure experiments in adult C. finmarchicus even at high exposure concentrations (</w:instrText>
      </w:r>
      <w:r w:rsidR="000D7860">
        <w:rPr>
          <w:rFonts w:hint="eastAsia"/>
        </w:rPr>
        <w:instrText>≥</w:instrText>
      </w:r>
      <w:r w:rsidR="000D7860">
        <w:rPr>
          <w:rFonts w:hint="eastAsia"/>
        </w:rPr>
        <w:instrText>1000 mg/L). Comparing toxicity of the 2800 kDa APAM between C. finmarchi</w:instrText>
      </w:r>
      <w:r w:rsidR="000D7860">
        <w:instrText>cus and the standard marine toxicity test copepod Acartia tonsa showed that the latter was slightly more sensitive. Early life stages of both copepods were more sensitive compared to later ones, and APAM exposure induced increased mortality and developmental delays. Effects were generally more pronounced for the larger polymers, most likely due to increased viscosity of the test dispersions leading to increased energy expenditures of the animals. However, significant effects were only observed at very high exposure concentrations that are probably higher than concentrations found in the environment.","URL":"http://www.sciencedirect.com/science/article/pii/S0045653520314521","DOI":"10.1016/j.chemosphere.2020.127259","ISSN":"0045-6535","note":"00000","journalAbbreviation":"Chemosphere","author":[{"family":"Farkas","given":"Julia"},{"family":"Altin","given":"Dag"},{"family":"Hansen","given":"Bjørn Henrik"},{"family":"Øverjordet","given":"Ida Beathe"},{"family":"Nordtug","given":"Trond"}],"issued":{"date-parts":[["2020",10,1]]},"accessed":{"date-parts":[["2020",6,23]]}},"label":"page"},{"id":453,"uris":["http://zotero.org/users/local/a8HRoHEw/items/R9XKR6A3"],"uri":["http://zotero.org/users/local/a8HRoHEw/items/R9XKR6A3"],"itemData":{"id":453,"type":"article-journal","title":"Transfer and degradation of polyacrylamide-based flocculants in hydrosystems: a review","container-title":"Environmental Science and Pollution Research","page":"6390-6406","volume":"22","issue":"9","source":"link.springer.com","abstract":"The aim of this review was to summarize information and scientific data from the literature dedicated to the fate of polyacrylamide (PAM)-based flocculants in hydrosystems. Flocculants, usually composed of PAMs, are widely used in several industrial fields, particularly in minerals extraction, to enhance solid/liquid separation in water containing suspended matter. These polymers can contain residual monomer of acrylamide (AMD), which is known to be a toxic compound. This review focuses on the mechanisms of transfer and degradation, which can affect both PAM and residual AMD, with a special attention given to the potential release of AMD during PAM degradation. Due to the ability of PAM to adsorb onto mineral particles, its transport in surface water, groundwater, and soils is rather limited and restricted to specific conditions. PAM can also be a subject of biodegradation, photodegradation, and mechanical degradation, but most of the studies report slow degradation rates without AMD release. On the contrary, the adsorption of AMD onto particles is very low, which could favor its transfer in surface waters and groundwater. However, AMD transfer is likely to be limited by quick microbial degradation.","URL":"http://link.springer.com/article/10.1007/s11356-014-3556-6","DOI":"10.1007/s11356-014-3556-6","ISSN":"0944-1344, 1614-7499","note":"00001","shortTitle":"Transfer and degradation of polyacrylamide-based flocculants in hydrosystems","journalAbbreviation":"Environ Sci Pollut Res","language":"en","author":[{"family":"Guezennec","given":"A. G."},{"family":"Michel","given":"C."},{"family":"Bru","given":"K."},{"family":"Touze","given":"S."},{"family":"Desroche","given":"N."},{"family":"Mnif","given":"I."},{"family":"Motelica-Heino","given":"M."}],"issued":{"date-parts":[["2014",9,26]]},"accessed":{"date-parts":[["2015",10,29]]}},"label":"page"},{"id":2745,"uris":["http://zotero.org/users/local/a8HRoHEw/items/CBPAWXK7"],"uri":["http://zotero.org/users/local/a8HRoHEw/items/CBPAWXK7"],"itemData":{"id":2745,"type":"article-journal","title":"Influence of polyelectrolytes and other polymer complexes on the flocculation and rheological behaviors of clay minerals: A comprehensive review","container-title":"Separation and Purification Technology","page":"137-161","volume":"187","source":"ScienceDirect","abstract":"Separation of clay minerals from industrial wastewaters is of great academic and practical importance. Current treatment techniques are either not economically viable, not environmentally friendly, or both. Thus, researchers are actively trying to develop optimal and more environmentally friendly wastewater treatment processes. Clay minerals like montmorillonite, bentonite, kaolinite and illite have numerous applications in various industries including, mineral processing, cosmetics, pharmaceuticals, paint, dyes, cement, concrete, functional fillers, paper making, clarification of wines and oils, water treatment and improving drilling mud properties. Their wide applications increased the volume and treatment complexity of water contaminated with them since they form highly stable suspensions in water. Flocculating agents such as polyelectrolytes have the potential to separate the above-mentioned minerals from industrial wastewater effluents. Polyelectrolytes are more effective and environment-friendly flocculants, in contrast to inorganic metal salts and some non-biodegradable synthetic polymers that pose serious hazards to human health and the environment. The development of polyelectrolytes is considered to be among the most important breakthroughs in solid–liquid separation processes, which have resulted in an improved treatment of water polluted with minerals. In the characterization of clay mineral separation using polyelectrolytes, it has been common practice in the past to either emphasize on the flocculation behavior of colloidal clay-polyelectrolyte suspensions (i.e., settling behavior or floc sizes) or on the behavior of networked clay-polyelectrolyte suspensions (i.e., filterability or dewaterability of sediment). However, flocculation and rheological parameters, which are very important factors in optimizing the wastewater treatment process, have rarely been reported in the literature. The aim of this paper, therefore, is to offer a comprehensive review of the state-of-the-art contributions for polyelectrolyte systems, focusing on the development of different types of polyelectrolytes and their applications in flocculating and dewatering clay minerals. Electrokinetics and rheological behavior of different clay minerals using different pol</w:instrText>
      </w:r>
      <w:r w:rsidR="000D7860" w:rsidRPr="000D7860">
        <w:rPr>
          <w:lang w:val="nb-NO"/>
        </w:rPr>
        <w:instrText xml:space="preserve">yelectrolytes are critically evaluated. The effect of several parameters related to the clay mineral (type, composition), the polyelectrolyte (e.g., synthetic/natural, molecular weight, charge type, charge density, linear vs branched) and the flocculation medium properties (e.g., pH, ionic strength, clay mineral and polyelectrolyte concentration and type) are reviewed. This paper provides up-to-date progress in the treatment of water contaminated with clay minerals using various polyelectrolytes. The gaps and potential parameters of investigation in flocculation optimization studies are identified and more economical and environmentally friendly reagents in wastewater treatment are highlighted.","URL":"http://www.sciencedirect.com/science/article/pii/S1383586617309255","DOI":"10.1016/j.seppur.2017.06.050","ISSN":"1383-5866","note":"00024","shortTitle":"Influence of polyelectrolytes and other polymer complexes on the flocculation and rheological behaviors of clay minerals","journalAbbreviation":"Separation and Purification Technology","author":[{"family":"Shaikh","given":"Shifa M. R."},{"family":"Nasser","given":"Mustafa S."},{"family":"Hussein","given":"Ibnelwaleed"},{"family":"Benamor","given":"Abdelbaki"},{"family":"Onaizi","given":"Sagheer A."},{"family":"Qiblawey","given":"Hazim"}],"issued":{"date-parts":[["2017",10,31]]},"accessed":{"date-parts":[["2019",3,29]]}},"label":"page"}],"schema":"https://github.com/citation-style-language/schema/raw/master/csl-citation.json"} </w:instrText>
      </w:r>
      <w:r w:rsidR="00B80CBF">
        <w:fldChar w:fldCharType="separate"/>
      </w:r>
      <w:r w:rsidR="000D7860" w:rsidRPr="000D7860">
        <w:rPr>
          <w:rFonts w:ascii="Calibri" w:hAnsi="Calibri"/>
          <w:lang w:val="nb-NO"/>
        </w:rPr>
        <w:t>(Bolto and Gregory, 2007; Brakstad et al., 2020; Farkas et al., 2020; Guezennec et al., 2014; Shaikh et al., 2017)</w:t>
      </w:r>
      <w:r w:rsidR="00B80CBF">
        <w:fldChar w:fldCharType="end"/>
      </w:r>
      <w:r w:rsidR="00CB78C7" w:rsidRPr="00EC6329">
        <w:rPr>
          <w:lang w:val="nb-NO"/>
        </w:rPr>
        <w:t>.</w:t>
      </w:r>
      <w:r w:rsidR="00E6721D" w:rsidRPr="00EC6329">
        <w:rPr>
          <w:lang w:val="nb-NO"/>
        </w:rPr>
        <w:t xml:space="preserve"> </w:t>
      </w:r>
      <w:r w:rsidR="00E6721D">
        <w:t>In that respect, HPAM 7030 @ 10 MDa</w:t>
      </w:r>
      <w:r w:rsidR="00CB78C7">
        <w:t xml:space="preserve"> takes just</w:t>
      </w:r>
      <w:r w:rsidR="00E6721D">
        <w:t xml:space="preserve"> 253 days to reach 10 kDa</w:t>
      </w:r>
      <w:r w:rsidR="00531AE3">
        <w:t xml:space="preserve"> and</w:t>
      </w:r>
      <w:r w:rsidR="00E6721D">
        <w:t xml:space="preserve"> only one </w:t>
      </w:r>
      <w:r w:rsidR="00B80CBF">
        <w:t xml:space="preserve">tenth of that to reach 100 kDa. </w:t>
      </w:r>
      <w:r w:rsidR="00BC0E1D">
        <w:t>Outside of the fringes of the produced water plume h</w:t>
      </w:r>
      <w:r w:rsidR="00B80CBF">
        <w:t>owever, it will</w:t>
      </w:r>
      <w:r w:rsidR="00BC0E1D">
        <w:t xml:space="preserve"> </w:t>
      </w:r>
      <w:r w:rsidR="00B80CBF">
        <w:t>take quite some time before a 1 ng L</w:t>
      </w:r>
      <w:r w:rsidR="00B80CBF">
        <w:rPr>
          <w:vertAlign w:val="superscript"/>
        </w:rPr>
        <w:t>-1</w:t>
      </w:r>
      <w:r w:rsidR="00B80CBF">
        <w:t xml:space="preserve"> </w:t>
      </w:r>
      <w:r w:rsidR="00991268">
        <w:t>concentration</w:t>
      </w:r>
      <w:r w:rsidR="00BC0E1D">
        <w:t xml:space="preserve"> </w:t>
      </w:r>
      <w:r w:rsidR="00B80CBF">
        <w:t xml:space="preserve">is reached due to the enormous volumes required to dilute </w:t>
      </w:r>
      <w:r w:rsidR="00B80CBF">
        <w:lastRenderedPageBreak/>
        <w:t>even a small amount of polymer.</w:t>
      </w:r>
      <w:r w:rsidR="000B35DA">
        <w:t xml:space="preserve"> </w:t>
      </w:r>
      <w:r w:rsidR="00B80CBF">
        <w:t>At 1 μg L</w:t>
      </w:r>
      <w:r w:rsidR="00247AEF">
        <w:rPr>
          <w:vertAlign w:val="superscript"/>
        </w:rPr>
        <w:t>-1</w:t>
      </w:r>
      <w:r w:rsidR="00991268">
        <w:t xml:space="preserve"> instead, it</w:t>
      </w:r>
      <w:r w:rsidR="00B80CBF">
        <w:t xml:space="preserve"> take</w:t>
      </w:r>
      <w:r w:rsidR="00991268">
        <w:t>s</w:t>
      </w:r>
      <w:r w:rsidR="00B80CBF">
        <w:t xml:space="preserve"> 146 days to reach 100 kDa and 20 316 days</w:t>
      </w:r>
      <w:r w:rsidR="00837FBA">
        <w:t xml:space="preserve"> to reach 0.7 kDa</w:t>
      </w:r>
      <w:r w:rsidR="001E3151">
        <w:t>. Likewise,</w:t>
      </w:r>
      <w:r w:rsidR="00247AEF">
        <w:t xml:space="preserve"> </w:t>
      </w:r>
      <w:r w:rsidR="001E3151">
        <w:t>a</w:t>
      </w:r>
      <w:r w:rsidR="00991268">
        <w:t>t 1 mg L</w:t>
      </w:r>
      <w:r w:rsidR="00991268">
        <w:rPr>
          <w:vertAlign w:val="superscript"/>
        </w:rPr>
        <w:t>-1</w:t>
      </w:r>
      <w:r w:rsidR="001E3151">
        <w:t>,</w:t>
      </w:r>
      <w:r w:rsidR="00991268">
        <w:t xml:space="preserve"> it takes 793 days to reach 100 kDa</w:t>
      </w:r>
      <w:r w:rsidR="001E463F">
        <w:t xml:space="preserve"> and several centuries to reach 0.7 kDa!</w:t>
      </w:r>
      <w:r w:rsidR="002E3FB7">
        <w:t xml:space="preserve"> To assist the reader in understanding these dynamics in scenarios of their liking, c</w:t>
      </w:r>
      <w:r w:rsidR="0057383A">
        <w:t>o</w:t>
      </w:r>
      <w:r w:rsidR="001E463F">
        <w:t xml:space="preserve">rresponding </w:t>
      </w:r>
      <w:r w:rsidR="00E35284">
        <w:t>estimates</w:t>
      </w:r>
      <w:r w:rsidR="002E3FB7">
        <w:t xml:space="preserve"> can be</w:t>
      </w:r>
      <w:r w:rsidR="001E463F">
        <w:t xml:space="preserve"> </w:t>
      </w:r>
      <w:r w:rsidR="003177B2">
        <w:t xml:space="preserve">easily </w:t>
      </w:r>
      <w:r w:rsidR="00E35284">
        <w:t>generated</w:t>
      </w:r>
      <w:r w:rsidR="00E60828">
        <w:t xml:space="preserve"> using</w:t>
      </w:r>
      <w:r w:rsidR="00E37008">
        <w:t xml:space="preserve"> the</w:t>
      </w:r>
      <w:r w:rsidR="00837FBA">
        <w:t xml:space="preserve"> interactive</w:t>
      </w:r>
      <w:r w:rsidR="00952522">
        <w:t xml:space="preserve"> </w:t>
      </w:r>
      <w:r w:rsidR="00E35284">
        <w:t>version</w:t>
      </w:r>
      <w:r w:rsidR="00837FBA">
        <w:t xml:space="preserve"> of the </w:t>
      </w:r>
      <w:r w:rsidR="00E6721D">
        <w:t>model</w:t>
      </w:r>
      <w:r w:rsidR="002E3FB7">
        <w:t xml:space="preserve"> (Supplementary material)</w:t>
      </w:r>
      <w:r w:rsidR="00E60828">
        <w:t>,</w:t>
      </w:r>
      <w:r w:rsidR="00E6721D">
        <w:t xml:space="preserve"> </w:t>
      </w:r>
      <w:r w:rsidR="00E4650E">
        <w:t>from which a</w:t>
      </w:r>
      <w:r w:rsidR="00411C27">
        <w:t xml:space="preserve"> screen</w:t>
      </w:r>
      <w:r w:rsidR="00E4650E">
        <w:t xml:space="preserve">shot is provided in </w:t>
      </w:r>
      <w:r w:rsidR="00E4650E">
        <w:rPr>
          <w:i/>
        </w:rPr>
        <w:t>fig.7.b.</w:t>
      </w:r>
      <w:r w:rsidR="002C3C32">
        <w:t xml:space="preserve"> </w:t>
      </w:r>
    </w:p>
    <w:p w14:paraId="57C52416" w14:textId="77777777" w:rsidR="00D32B44" w:rsidRDefault="002D4173" w:rsidP="00B83154">
      <w:pPr>
        <w:pStyle w:val="Overskrift1"/>
      </w:pPr>
      <w:r>
        <w:t>Concluding remarks</w:t>
      </w:r>
    </w:p>
    <w:p w14:paraId="41064260" w14:textId="77777777" w:rsidR="00EC771B" w:rsidRPr="00055852" w:rsidRDefault="00D311EF" w:rsidP="00055852">
      <w:pPr>
        <w:spacing w:line="240" w:lineRule="auto"/>
        <w:rPr>
          <w:color w:val="000000" w:themeColor="text1"/>
        </w:rPr>
      </w:pPr>
      <w:r>
        <w:t>Clearly, m</w:t>
      </w:r>
      <w:r w:rsidR="00636E41">
        <w:t xml:space="preserve">ore advanced models has </w:t>
      </w:r>
      <w:r w:rsidR="00055852">
        <w:t xml:space="preserve">to be combined </w:t>
      </w:r>
      <w:r w:rsidR="001C1DE1">
        <w:t xml:space="preserve">with (or developed for) </w:t>
      </w:r>
      <w:r>
        <w:t>these data</w:t>
      </w:r>
      <w:r w:rsidR="00636E41">
        <w:t>.</w:t>
      </w:r>
      <w:r w:rsidR="00951F73">
        <w:t xml:space="preserve"> </w:t>
      </w:r>
      <w:r w:rsidR="00583BE0">
        <w:t>T</w:t>
      </w:r>
      <w:r w:rsidR="00153C57">
        <w:t>he rate of hydroly</w:t>
      </w:r>
      <w:r w:rsidR="00D32B44">
        <w:t xml:space="preserve">zation </w:t>
      </w:r>
      <w:r>
        <w:t xml:space="preserve">in natural environments </w:t>
      </w:r>
      <w:r w:rsidR="00D32B44">
        <w:t xml:space="preserve">needs to be </w:t>
      </w:r>
      <w:r>
        <w:t xml:space="preserve">identified </w:t>
      </w:r>
      <w:r w:rsidR="00D32B44">
        <w:t>as a high degree of hydrolysis</w:t>
      </w:r>
      <w:r w:rsidR="00153C57">
        <w:t xml:space="preserve"> </w:t>
      </w:r>
      <w:r w:rsidR="00D32B44">
        <w:t>accelerate depolymerization substantially</w:t>
      </w:r>
      <w:r>
        <w:t xml:space="preserve">. </w:t>
      </w:r>
      <w:r w:rsidR="00F80CAD">
        <w:t>Suppliers and operators should also exploit this to design and prioritize use of polymers that have shorter environmental lifetime</w:t>
      </w:r>
      <w:r>
        <w:t>.</w:t>
      </w:r>
      <w:r w:rsidR="00153C57">
        <w:t xml:space="preserve"> </w:t>
      </w:r>
      <w:r w:rsidR="00F80CAD">
        <w:t xml:space="preserve">On the other hand, </w:t>
      </w:r>
      <w:r w:rsidR="00F80CAD">
        <w:rPr>
          <w:color w:val="000000" w:themeColor="text1"/>
        </w:rPr>
        <w:t>molecular weight can be disregarded as to having a</w:t>
      </w:r>
      <w:r w:rsidR="00583BE0">
        <w:rPr>
          <w:color w:val="000000" w:themeColor="text1"/>
        </w:rPr>
        <w:t xml:space="preserve"> real</w:t>
      </w:r>
      <w:r w:rsidR="00F80CAD">
        <w:rPr>
          <w:color w:val="000000" w:themeColor="text1"/>
        </w:rPr>
        <w:t xml:space="preserve"> impact on</w:t>
      </w:r>
      <w:r w:rsidR="00583BE0">
        <w:rPr>
          <w:color w:val="000000" w:themeColor="text1"/>
        </w:rPr>
        <w:t xml:space="preserve"> lifetime</w:t>
      </w:r>
      <w:r w:rsidR="00F80CAD">
        <w:rPr>
          <w:color w:val="000000" w:themeColor="text1"/>
        </w:rPr>
        <w:t xml:space="preserve"> </w:t>
      </w:r>
      <w:r w:rsidR="00583BE0">
        <w:rPr>
          <w:color w:val="000000" w:themeColor="text1"/>
        </w:rPr>
        <w:t xml:space="preserve">unless degraded to below the biodegradation threshold, potentially </w:t>
      </w:r>
      <w:r w:rsidR="00F80CAD">
        <w:rPr>
          <w:color w:val="000000" w:themeColor="text1"/>
        </w:rPr>
        <w:t>limiting the usefulness of pre-degradation of polymer</w:t>
      </w:r>
      <w:r w:rsidR="00583BE0">
        <w:rPr>
          <w:color w:val="000000" w:themeColor="text1"/>
        </w:rPr>
        <w:t xml:space="preserve"> for this purpose</w:t>
      </w:r>
      <w:r w:rsidR="00F80CAD">
        <w:rPr>
          <w:color w:val="000000" w:themeColor="text1"/>
        </w:rPr>
        <w:t xml:space="preserve">. </w:t>
      </w:r>
      <w:r w:rsidR="00583BE0">
        <w:t xml:space="preserve">Moreover, independent from direct sunlight, other sources of radicals exist in the marine environment and has to be explored with respect to marine depolymerization rates </w:t>
      </w:r>
      <w:r w:rsidR="00583BE0">
        <w:fldChar w:fldCharType="begin"/>
      </w:r>
      <w:r w:rsidR="00583BE0">
        <w:instrText xml:space="preserve"> ADDIN ZOTERO_ITEM CSL_CITATION {"citationID":"BMktOKI4","properties":{"formattedCitation":"(Rose, 2012; Sutherland et al., 2020)","plainCitation":"(Rose, 2012; Sutherland et al., 2020)"},"citationItems":[{"id":3254,"uris":["http://zotero.org/users/local/a8HRoHEw/items/927JAH3I"],"uri":["http://zotero.org/users/local/a8HRoHEw/items/927JAH3I"],"itemData":{"id":3254,"type":"article-journal","title":"The Influence of Extracellular Superoxide on Iron Redox Chemistry and Bioavailability to Aquatic Microorganisms","container-title":"Frontiers in Microbiology","volume":"3","source":"Frontiers","abstract":"Superoxide, the one-electron reduced form of dioxygen, is produced in the extracellular milieu of aquatic microbes through a range of abiotic chemical processes and also by microbes themselves. Due to its ability to promote both oxidative and reductive reactions, superoxide may have a profound impact on the redox state of iron, potentially influencing iron solubility, complex speciation and bioavailability. The interplay between iron, superoxide and oxygen may also produce a cascade of other highly reactive transients in oxygenated natural waters. For microbes, the overall effect of reactions between superoxide and iron may be deleterious or beneficial, depending on the organism and its chemical environment. Here I critically discuss recent advances in understanding: (i) sources of extracellular superoxide in natural waters, with a particular emphasis on microbial generation; (ii) the chemistry of reactions between superoxide and iron; and (iii) the influence of these processes on iron bioavailability and microbial iron nutrition.","URL":"https://www.frontiersin.org/articles/10.3389/fmicb.2012.00124/full","DOI":"10.3389/fmicb.2012.00124","ISSN":"1664-302X","note":"00042","journalAbbreviation":"Front. Microbiol.","language":"English","author":[{"family":"Rose","given":"Andrew"}],"issued":{"date-parts":[["2012"]]},"accessed":{"date-parts":[["2020",7,7]]}},"label":"page"},{"id":3174,"uris":["http://zotero.org/users/local/a8HRoHEw/items/VCQGK2RH"],"uri":["http://zotero.org/users/local/a8HRoHEw/items/VCQGK2RH"],"itemData":{"id":3174,"type":"article-journal","title":"Dark biological superoxide production as a significant flux and sink of marine dissolved oxygen","container-title":"Proceedings of the National Academy of Sciences","page":"3433-3439","volume":"117","issue":"7","source":"www.pnas.org","abstract":"The balance between sources and sinks of molecular oxygen in the oceans has greatly impacted the composition of Earth’s atmosphere since the evolution of oxygenic photosynthesis, thereby exerting key influence on Earth’s climate and the redox state of (sub)surface Earth. The canonical source and sink terms of the marine oxygen budget include photosynthesis, respiration, photorespiration, the Mehler reaction, and other smaller terms. However, recent advances in understanding cryptic oxygen cycling, namely the ubiquitous one-electron reduction of O2 to superoxide by microorganisms outside the cell, remains unexplored as a potential player in global oxygen dynamics. Here we show that dark extracellular superoxide production by marine microbes represents a previously unconsidered global oxygen flux and sink comparable in magnitude to other key terms. We estimate that extracellular superoxide production represents a gross oxygen sink comprising about a third of marine gross oxygen production, and a net oxygen sink amounting to 15 to 50% of that. We further demonstrate that this total marine dark extracellular superoxide flux is consistent with concentrations of superoxide in marine environments. These findings underscore prolific marine sources of reactive oxygen species and a complex and dynamic oxygen cycle in which oxygen consumption and corresponding carbon oxidation are not necessarily confined to cell membranes or exclusively related to respiration. This revised model of the marine oxygen cycle will ultimately allow for greater reconciliation among estimates of primary production and respiration and a greater mechanistic understanding of redox cycling in the ocean.","URL":"https://www.pnas.org/content/117/7/3433","DOI":"10.1073/pnas.1912313117","ISSN":"0027-8424, 1091-6490","note":"00000 \nPMID: 32015131","journalAbbreviation":"PNAS","language":"en","author":[{"family":"Sutherland","given":"Kevin M."},{"family":"Wankel","given":"Scott D."},{"family":"Hansel","given":"Colleen M."}],"issued":{"date-parts":[["2020",2,18]]},"accessed":{"date-parts":[["2020",3,5]]}},"label":"page"}],"schema":"https://github.com/citation-style-language/schema/raw/master/csl-citation.json"} </w:instrText>
      </w:r>
      <w:r w:rsidR="00583BE0">
        <w:fldChar w:fldCharType="separate"/>
      </w:r>
      <w:r w:rsidR="00583BE0" w:rsidRPr="00D311EF">
        <w:rPr>
          <w:rFonts w:ascii="Calibri" w:hAnsi="Calibri"/>
        </w:rPr>
        <w:t>(Rose, 2012; Sutherland et al., 2020)</w:t>
      </w:r>
      <w:r w:rsidR="00583BE0">
        <w:fldChar w:fldCharType="end"/>
      </w:r>
      <w:r w:rsidR="00583BE0">
        <w:t>. Other constituents in produced water and seawater may also bind to and accelerate or retard depolymerization as well</w:t>
      </w:r>
      <w:r w:rsidR="00055852">
        <w:t xml:space="preserve">. Finally, it seems more data beyond depolymerization rates are needed with respect to other structure property relationships in order to make accurate predictions on adverse ecological effects and transport mechanism.  </w:t>
      </w:r>
    </w:p>
    <w:p w14:paraId="282D234F" w14:textId="77777777" w:rsidR="00C20CA0" w:rsidRDefault="00C20CA0" w:rsidP="00C20CA0">
      <w:pPr>
        <w:pStyle w:val="Overskrift1"/>
      </w:pPr>
      <w:r>
        <w:t>Conflict of interest</w:t>
      </w:r>
    </w:p>
    <w:p w14:paraId="66B05DA5" w14:textId="77777777" w:rsidR="001151F1" w:rsidRDefault="006653E5">
      <w:pPr>
        <w:rPr>
          <w:rFonts w:asciiTheme="majorHAnsi" w:eastAsiaTheme="majorEastAsia" w:hAnsiTheme="majorHAnsi" w:cstheme="majorBidi"/>
          <w:color w:val="2E74B5" w:themeColor="accent1" w:themeShade="BF"/>
          <w:sz w:val="32"/>
          <w:szCs w:val="32"/>
        </w:rPr>
      </w:pPr>
      <w:r>
        <w:t>No conflicts of interest</w:t>
      </w:r>
      <w:r w:rsidR="00B938B6">
        <w:t xml:space="preserve"> have been </w:t>
      </w:r>
      <w:r>
        <w:t>identified</w:t>
      </w:r>
    </w:p>
    <w:p w14:paraId="17057BE1" w14:textId="77777777" w:rsidR="00937161" w:rsidRDefault="00937161" w:rsidP="00937161">
      <w:pPr>
        <w:pStyle w:val="Overskrift1"/>
      </w:pPr>
      <w:r w:rsidRPr="008947DB">
        <w:t>Acknowledgements</w:t>
      </w:r>
    </w:p>
    <w:p w14:paraId="486E20A8" w14:textId="561E0752" w:rsidR="00937161" w:rsidRDefault="00937161" w:rsidP="00937161">
      <w:pPr>
        <w:rPr>
          <w:ins w:id="163" w:author="Roald Kommedal" w:date="2020-12-08T13:10:00Z"/>
        </w:rPr>
      </w:pPr>
      <w:r w:rsidRPr="002C2439">
        <w:t>The authors acknowledge the Research Council of Norway and the industry partners, ConocoPhillips Skandinavia AS, Aker BP ASA, Eni Norge AS, Total E&amp;P Norge AS, Equinor ASA, Neptune Energy Norge AS, Lundin Norway AS, Halliburton AS, Schlumberger Norge AS, Wintershall Norge AS, and DEA Norge AS, of The National IOR Centre of Norway for support.</w:t>
      </w:r>
    </w:p>
    <w:p w14:paraId="590BC76E" w14:textId="7F94CFCE" w:rsidR="00D925E4" w:rsidRDefault="00D925E4">
      <w:pPr>
        <w:rPr>
          <w:ins w:id="164" w:author="Roald Kommedal" w:date="2020-12-08T13:10:00Z"/>
        </w:rPr>
      </w:pPr>
      <w:ins w:id="165" w:author="Roald Kommedal" w:date="2020-12-08T13:10:00Z">
        <w:r>
          <w:br w:type="page"/>
        </w:r>
      </w:ins>
      <w:ins w:id="166" w:author="Roald Kommedal" w:date="2020-12-08T13:31:00Z">
        <w:r w:rsidR="001F2548">
          <w:lastRenderedPageBreak/>
          <w:t xml:space="preserve"> </w:t>
        </w:r>
      </w:ins>
    </w:p>
    <w:p w14:paraId="64177017" w14:textId="77777777" w:rsidR="00D925E4" w:rsidRPr="002C2439" w:rsidRDefault="00D925E4" w:rsidP="00937161"/>
    <w:p w14:paraId="43E7B688" w14:textId="77777777" w:rsidR="009860DA" w:rsidRPr="008947DB" w:rsidRDefault="00C85571" w:rsidP="00012FB6">
      <w:pPr>
        <w:pStyle w:val="Overskrift1"/>
      </w:pPr>
      <w:r w:rsidRPr="008947DB">
        <w:t>References</w:t>
      </w:r>
    </w:p>
    <w:p w14:paraId="2B524FA8" w14:textId="77777777" w:rsidR="00F30311" w:rsidRDefault="007C6B72" w:rsidP="00F30311">
      <w:pPr>
        <w:pStyle w:val="Bibliografi"/>
      </w:pPr>
      <w:r w:rsidRPr="008947DB">
        <w:rPr>
          <w:color w:val="000000" w:themeColor="text1"/>
        </w:rPr>
        <w:fldChar w:fldCharType="begin"/>
      </w:r>
      <w:r w:rsidR="00F30311">
        <w:rPr>
          <w:color w:val="000000" w:themeColor="text1"/>
        </w:rPr>
        <w:instrText xml:space="preserve"> ADDIN ZOTERO_BIBL {"custom":[]} CSL_BIBLIOGRAPHY </w:instrText>
      </w:r>
      <w:r w:rsidRPr="008947DB">
        <w:rPr>
          <w:color w:val="000000" w:themeColor="text1"/>
        </w:rPr>
        <w:fldChar w:fldCharType="separate"/>
      </w:r>
      <w:r w:rsidR="00F30311">
        <w:t>Aarthi, T., Shaama, M.S., Madras, G., 2007. Degradation of Water Soluble Polymers under Combined Ultrasonic and Ultraviolet Radiation. Ind. Eng. Chem. Res. 46, 6204–6210. https://doi.org/10.1021/ie070287+</w:t>
      </w:r>
    </w:p>
    <w:p w14:paraId="0FC6A81E" w14:textId="77777777" w:rsidR="00F30311" w:rsidRDefault="00F30311" w:rsidP="00F30311">
      <w:pPr>
        <w:pStyle w:val="Bibliografi"/>
      </w:pPr>
      <w:r>
        <w:t>Andersson, M., Wittgren, B., Wahlund, K.-G., 2003. Accuracy in multiangle light scattering measurements for molar mass and radius estimations. Model calculations and experiments. Anal. Chem. 75, 4279–4291.</w:t>
      </w:r>
    </w:p>
    <w:p w14:paraId="532C3055" w14:textId="77777777" w:rsidR="00F30311" w:rsidRDefault="00F30311" w:rsidP="00F30311">
      <w:pPr>
        <w:pStyle w:val="Bibliografi"/>
      </w:pPr>
      <w:r>
        <w:t>Baker, K.S., Smith, R.C., 1982. Bio-optical classification and model of natural waters. 21. Limnol. Oceanogr. 27, 500–509. https://doi.org/10.4319/lo.1982.27.3.0500</w:t>
      </w:r>
    </w:p>
    <w:p w14:paraId="614717E0" w14:textId="77777777" w:rsidR="00F30311" w:rsidRDefault="00F30311" w:rsidP="00F30311">
      <w:pPr>
        <w:pStyle w:val="Bibliografi"/>
      </w:pPr>
      <w:r>
        <w:t>Barth, H.G., Jr, F.J.C., 1984. A Review of Polymer Shear Degradation in Size-Exclusion Chromatography. J. Liq. Chromatogr. 7, 1717–1738. https://doi.org/10.1080/01483918408068832</w:t>
      </w:r>
    </w:p>
    <w:p w14:paraId="7F6BD4E5" w14:textId="77777777" w:rsidR="00F30311" w:rsidRPr="00F30311" w:rsidRDefault="00F30311" w:rsidP="00F30311">
      <w:pPr>
        <w:pStyle w:val="Bibliografi"/>
        <w:rPr>
          <w:lang w:val="nb-NO"/>
        </w:rPr>
      </w:pPr>
      <w:r>
        <w:t xml:space="preserve">Bellenger, V., Ganem, M., Mortaigne, B., Verdu, J., 1995. Lifetime prediction in the hydrolytic ageing of polyesters. </w:t>
      </w:r>
      <w:r w:rsidRPr="00F30311">
        <w:rPr>
          <w:lang w:val="nb-NO"/>
        </w:rPr>
        <w:t>Polym. Degrad. Stab. 49, 91–97. https://doi.org/10.1016/0141-3910(95)00049-R</w:t>
      </w:r>
    </w:p>
    <w:p w14:paraId="66D3644D" w14:textId="77777777" w:rsidR="00F30311" w:rsidRDefault="00F30311" w:rsidP="00F30311">
      <w:pPr>
        <w:pStyle w:val="Bibliografi"/>
      </w:pPr>
      <w:r w:rsidRPr="00F30311">
        <w:rPr>
          <w:lang w:val="nb-NO"/>
        </w:rPr>
        <w:t xml:space="preserve">Bird, R.E., Riordan, C., 1986. </w:t>
      </w:r>
      <w:r>
        <w:t>Simple Solar Spectral Model for Direct and Diffuse Irradiance on Horizontal and Tilted Planes at the Earth’s Surface for Cloudless Atmospheres. J. Clim. Appl. Meteorol. 25, 87–97. https://doi.org/10.1175/1520-0450(1986)025&lt;0087:SSSMFD&gt;2.0.CO;2</w:t>
      </w:r>
    </w:p>
    <w:p w14:paraId="56BBDBC7" w14:textId="77777777" w:rsidR="00F30311" w:rsidRDefault="00F30311" w:rsidP="00F30311">
      <w:pPr>
        <w:pStyle w:val="Bibliografi"/>
      </w:pPr>
      <w:r>
        <w:t>Bolto, B., Gregory, J., 2007. Organic polyelectrolytes in water treatment. Water Res. 41, 2301–2324. https://doi.org/10.1016/j.watres.2007.03.012</w:t>
      </w:r>
    </w:p>
    <w:p w14:paraId="7FEB3A28" w14:textId="77777777" w:rsidR="00F30311" w:rsidRDefault="00F30311" w:rsidP="00F30311">
      <w:pPr>
        <w:pStyle w:val="Bibliografi"/>
      </w:pPr>
      <w:r>
        <w:t>Booth, C.R., Morrow, J.H., 1997. The Penetration of UV into Natural Waters. Photochem. Photobiol. 65, 254–257. https://doi.org/10.1111/j.1751-1097.1997.tb08552.x</w:t>
      </w:r>
    </w:p>
    <w:p w14:paraId="7E22FAB4" w14:textId="77777777" w:rsidR="00F30311" w:rsidRDefault="00F30311" w:rsidP="00F30311">
      <w:pPr>
        <w:pStyle w:val="Bibliografi"/>
      </w:pPr>
      <w:r>
        <w:t>Boysen, B., Henthorne, L., Johnson, H., Turner, B., 2013. New Water-Treatment Technologies Tackle Offshore Produced-Water Challenges in EOR. Oil Gas Facil. 2, 17–23. https://doi.org/10.2118/0613-0017-OGF</w:t>
      </w:r>
    </w:p>
    <w:p w14:paraId="1EF8B411" w14:textId="77777777" w:rsidR="00F30311" w:rsidRDefault="00F30311" w:rsidP="00F30311">
      <w:pPr>
        <w:pStyle w:val="Bibliografi"/>
      </w:pPr>
      <w:r>
        <w:t>Brakstad, O.G., Altin, D., Davies, E.J., Aas, M., Nordtug, T., 2020. Interaction between microalgae, marine snow and anionic polyacrylamide APAM at marine conditions. Sci. Total Environ. 705, 135950. https://doi.org/10.1016/j.scitotenv.2019.135950</w:t>
      </w:r>
    </w:p>
    <w:p w14:paraId="4620C093" w14:textId="77777777" w:rsidR="00F30311" w:rsidRDefault="00F30311" w:rsidP="00F30311">
      <w:pPr>
        <w:pStyle w:val="Bibliografi"/>
      </w:pPr>
      <w:r>
        <w:t>Caruso, M.M., Davis, D.A., Shen, Q., Odom, S.A., Sottos, N.R., White, S.R., Moore, J.S., 2009. Mechanically-Induced Chemical Changes in Polymeric Materials. Chem. Rev. 109, 5755–5798. https://doi.org/10.1021/cr9001353</w:t>
      </w:r>
    </w:p>
    <w:p w14:paraId="71889D6B" w14:textId="77777777" w:rsidR="00F30311" w:rsidRDefault="00F30311" w:rsidP="00F30311">
      <w:pPr>
        <w:pStyle w:val="Bibliografi"/>
      </w:pPr>
      <w:r>
        <w:t>Caulfield, M.J., Qiao, G.G., Solomon, D.H., 2002. Some aspects of the properties and degradation of polyacrylamides. Chem. Rev. 102, 3067–3084.</w:t>
      </w:r>
    </w:p>
    <w:p w14:paraId="210BFFCB" w14:textId="77777777" w:rsidR="00F30311" w:rsidRDefault="00F30311" w:rsidP="00F30311">
      <w:pPr>
        <w:pStyle w:val="Bibliografi"/>
      </w:pPr>
      <w:r>
        <w:t>Dale, A.L., Casman, E.A., Lowry, G.V., Lead, J.R., Viparelli, E., Baalousha, M., 2015. Modeling Nanomaterial Environmental Fate in Aquatic Systems. Environ. Sci. Technol. 49, 2587–2593. https://doi.org/10.1021/es505076w</w:t>
      </w:r>
    </w:p>
    <w:p w14:paraId="6460D434" w14:textId="77777777" w:rsidR="00F30311" w:rsidRDefault="00F30311" w:rsidP="00F30311">
      <w:pPr>
        <w:pStyle w:val="Bibliografi"/>
      </w:pPr>
      <w:r>
        <w:t>De Luca, A., Dantas, R.F., Esplugas, S., 2014. Assessment of iron chelates efficiency for photo-Fenton at neutral pH. Water Res. 61, 232–242. https://doi.org/10.1016/j.watres.2014.05.033</w:t>
      </w:r>
    </w:p>
    <w:p w14:paraId="71B9B757" w14:textId="77777777" w:rsidR="00F30311" w:rsidRDefault="00F30311" w:rsidP="00F30311">
      <w:pPr>
        <w:pStyle w:val="Bibliografi"/>
      </w:pPr>
      <w:r>
        <w:t>El-Mamouni, R., Frigon, J.-C., Hawari, J., Marroni, D., Guiot, S.R., 2002. Combining photolysis and bioprocesses for mineralization of high molecular weight polyacrylamides. Biodegradation 13, 221–227.</w:t>
      </w:r>
    </w:p>
    <w:p w14:paraId="7CBB6662" w14:textId="77777777" w:rsidR="00F30311" w:rsidRPr="00F30311" w:rsidRDefault="00F30311" w:rsidP="00F30311">
      <w:pPr>
        <w:pStyle w:val="Bibliografi"/>
        <w:rPr>
          <w:lang w:val="nb-NO"/>
        </w:rPr>
      </w:pPr>
      <w:r>
        <w:t xml:space="preserve">Fan, S.-M., 2008. Photochemical and biochemical controls on reactive oxygen and iron speciation in the pelagic surface ocean. </w:t>
      </w:r>
      <w:r w:rsidRPr="00F30311">
        <w:rPr>
          <w:lang w:val="nb-NO"/>
        </w:rPr>
        <w:t>Mar. Chem. 109, 152–164. https://doi.org/10.1016/j.marchem.2008.01.005</w:t>
      </w:r>
    </w:p>
    <w:p w14:paraId="3C53BF74" w14:textId="77777777" w:rsidR="00F30311" w:rsidRDefault="00F30311" w:rsidP="00F30311">
      <w:pPr>
        <w:pStyle w:val="Bibliografi"/>
      </w:pPr>
      <w:r w:rsidRPr="00F30311">
        <w:rPr>
          <w:lang w:val="nb-NO"/>
        </w:rPr>
        <w:t xml:space="preserve">Farkas, J., Altin, D., Hansen, B.H., Øverjordet, I.B., Nordtug, T., 2020. </w:t>
      </w:r>
      <w:r>
        <w:t>Acute and long-term effects of anionic polyacrylamide (APAM) on different developmental stages of two marine copepod species. Chemosphere 257, 127259. https://doi.org/10.1016/j.chemosphere.2020.127259</w:t>
      </w:r>
    </w:p>
    <w:p w14:paraId="73E496BC" w14:textId="77777777" w:rsidR="00F30311" w:rsidRDefault="00F30311" w:rsidP="00F30311">
      <w:pPr>
        <w:pStyle w:val="Bibliografi"/>
      </w:pPr>
      <w:r>
        <w:lastRenderedPageBreak/>
        <w:t>Farré, M., Gajda-Schrantz, K., Kantiani, L., Barceló, D., 2009. Ecotoxicity and analysis of nanomaterials in the aquatic environment. Anal. Bioanal. Chem. 393, 81–95. https://doi.org/10.1007/s00216-008-2458-1</w:t>
      </w:r>
    </w:p>
    <w:p w14:paraId="2377A315" w14:textId="77777777" w:rsidR="00F30311" w:rsidRDefault="00F30311" w:rsidP="00F30311">
      <w:pPr>
        <w:pStyle w:val="Bibliografi"/>
      </w:pPr>
      <w:r>
        <w:t>Gaillard, N., Sanders, D.B., Favero, C., 2010. Improved Oil Recovery Using Thermally And Chemically Protected Compositions Based On Co- And Ter-Polymers Containing Acrylamide. Presented at the SPE Improved Oil Recovery Symposium, Society of Petroleum Engineers. https://doi.org/10.2118/129756-MS</w:t>
      </w:r>
    </w:p>
    <w:p w14:paraId="3FB82EFA" w14:textId="77777777" w:rsidR="00F30311" w:rsidRDefault="00F30311" w:rsidP="00F30311">
      <w:pPr>
        <w:pStyle w:val="Bibliografi"/>
      </w:pPr>
      <w:r>
        <w:t>Godwin Uranta, K., Rezaei-Gomari, S., Russell, P., Hamad, F., 2018. Studying the Effectiveness of Polyacrylamide (PAM) Application in Hydrocarbon Reservoirs at Different Operational Conditions. Energies 11, 2201. https://doi.org/10.3390/en11092201</w:t>
      </w:r>
    </w:p>
    <w:p w14:paraId="17EEF833" w14:textId="77777777" w:rsidR="00F30311" w:rsidRDefault="00F30311" w:rsidP="00F30311">
      <w:pPr>
        <w:pStyle w:val="Bibliografi"/>
      </w:pPr>
      <w:r>
        <w:t>Gröllmann, U., Schnabel, W., 1982. Free radical-induced oxidative degradation of polyacrylamide in aqueous solution. Polym. Degrad. Stab. 4, 203–212.</w:t>
      </w:r>
    </w:p>
    <w:p w14:paraId="45B48C07" w14:textId="77777777" w:rsidR="00F30311" w:rsidRDefault="00F30311" w:rsidP="00F30311">
      <w:pPr>
        <w:pStyle w:val="Bibliografi"/>
      </w:pPr>
      <w:r>
        <w:t>Guezennec, A.G., Michel, C., Bru, K., Touze, S., Desroche, N., Mnif, I., Motelica-Heino, M., 2014. Transfer and degradation of polyacrylamide-based flocculants in hydrosystems: a review. Environ. Sci. Pollut. Res. 22, 6390–6406. https://doi.org/10.1007/s11356-014-3556-6</w:t>
      </w:r>
    </w:p>
    <w:p w14:paraId="3A6CB7AB" w14:textId="77777777" w:rsidR="00F30311" w:rsidRPr="00F30311" w:rsidRDefault="00F30311" w:rsidP="00F30311">
      <w:pPr>
        <w:pStyle w:val="Bibliografi"/>
        <w:rPr>
          <w:lang w:val="nb-NO"/>
        </w:rPr>
      </w:pPr>
      <w:r>
        <w:t xml:space="preserve">Howard, A.G., 2010. On the challenge of quantifying man-made nanoparticles in the aquatic environment. </w:t>
      </w:r>
      <w:r w:rsidRPr="00F30311">
        <w:rPr>
          <w:lang w:val="nb-NO"/>
        </w:rPr>
        <w:t>J Env. Monit 12, 135–142. https://doi.org/10.1039/B913681A</w:t>
      </w:r>
    </w:p>
    <w:p w14:paraId="77CEEDC4" w14:textId="77777777" w:rsidR="00F30311" w:rsidRDefault="00F30311" w:rsidP="00F30311">
      <w:pPr>
        <w:pStyle w:val="Bibliografi"/>
      </w:pPr>
      <w:r w:rsidRPr="00F30311">
        <w:rPr>
          <w:lang w:val="nb-NO"/>
        </w:rPr>
        <w:t xml:space="preserve">Huppertsberg, S., Zahn, D., Pauelsen, F., Reemtsma, T., Knepper, T.P., 2020. </w:t>
      </w:r>
      <w:r>
        <w:t>Making waves: Water-soluble polymers in the aquatic environment: An overlooked class of synthetic polymers? Water Res. 181, 115931. https://doi.org/10.1016/j.watres.2020.115931</w:t>
      </w:r>
    </w:p>
    <w:p w14:paraId="58845F74" w14:textId="77777777" w:rsidR="00F30311" w:rsidRDefault="00F30311" w:rsidP="00F30311">
      <w:pPr>
        <w:pStyle w:val="Bibliografi"/>
      </w:pPr>
      <w:r>
        <w:t>Janssen, F., Schrum, C., Backhaus, J.O., 1999. A climatological data set of temperature and salinity for the Baltic Sea and the North Sea. Dtsch. Hydrogr. Z. 51, 5. https://doi.org/10.1007/BF02933676</w:t>
      </w:r>
    </w:p>
    <w:p w14:paraId="694ECAAB" w14:textId="77777777" w:rsidR="00F30311" w:rsidRDefault="00F30311" w:rsidP="00F30311">
      <w:pPr>
        <w:pStyle w:val="Bibliografi"/>
      </w:pPr>
      <w:r>
        <w:t>Joshi, S.J., Abed, R.M.M., 2017. Biodegradation of Polyacrylamide and Its Derivatives. Environ. Process. 4, 463–476. https://doi.org/10.1007/s40710-017-0224-0</w:t>
      </w:r>
    </w:p>
    <w:p w14:paraId="0EC1E0AF" w14:textId="77777777" w:rsidR="00F30311" w:rsidRDefault="00F30311" w:rsidP="00F30311">
      <w:pPr>
        <w:pStyle w:val="Bibliografi"/>
      </w:pPr>
      <w:r>
        <w:t>Kaczmarek, H., Kamińska, A., Światek, M., Rabek, J.F., 1998. Photo-oxidative degradation of some water-soluble polymers in the presence of accelerating agents. Angew. Makromol. Chem. 261–262, 109–121. https://doi.org/10.1002/(SICI)1522-9505(19981201)261-262:1&lt;109::AID-APMC109&gt;3.0.CO;2-S</w:t>
      </w:r>
    </w:p>
    <w:p w14:paraId="3ED555E4" w14:textId="77777777" w:rsidR="00F30311" w:rsidRDefault="00F30311" w:rsidP="00F30311">
      <w:pPr>
        <w:pStyle w:val="Bibliografi"/>
      </w:pPr>
      <w:r>
        <w:t>Koda, S., Taguchi, K., Futamura, K., 2011. Effects of frequency and a radical scavenger on ultrasonic degradation of water-soluble polymers. Ultrason. Sonochem. 18, 276–281. https://doi.org/10.1016/j.ultsonch.2010.06.007</w:t>
      </w:r>
    </w:p>
    <w:p w14:paraId="194CEE23" w14:textId="77777777" w:rsidR="00F30311" w:rsidRDefault="00F30311" w:rsidP="00F30311">
      <w:pPr>
        <w:pStyle w:val="Bibliografi"/>
      </w:pPr>
      <w:r>
        <w:t>Lu, M., Wu, X., Wei, X., 2012. Chemical degradation of polyacrylamide by advanced oxidation processes. Environ. Technol. 33, 1021–1028. https://doi.org/10.1080/09593330.2011.606279</w:t>
      </w:r>
    </w:p>
    <w:p w14:paraId="3758742E" w14:textId="77777777" w:rsidR="00F30311" w:rsidRDefault="00F30311" w:rsidP="00F30311">
      <w:pPr>
        <w:pStyle w:val="Bibliografi"/>
      </w:pPr>
      <w:r>
        <w:t>Manichand, R.N., Let, M.S., Priscilla, K., Seright, R.S., Quillien, B., Gil, L., 2013. Effective Propagation of HPAM Solutions Through the Tambaredjo Field During a Polymer Flood. Presented at the SPE International Symposium on Oilfield Chemistry, Society of Petroleum Engineers. https://doi.org/10.2118/164121-MS</w:t>
      </w:r>
    </w:p>
    <w:p w14:paraId="576DDCC8" w14:textId="77777777" w:rsidR="00F30311" w:rsidRDefault="00F30311" w:rsidP="00F30311">
      <w:pPr>
        <w:pStyle w:val="Bibliografi"/>
      </w:pPr>
      <w:r>
        <w:t>McCoy, B.J., Madras, G., 1997. Degradation kinetics of polymers in solution: Dynamics of molecular weight distributions. AIChE J. 43, 802–810. https://doi.org/10.1002/aic.690430325</w:t>
      </w:r>
    </w:p>
    <w:p w14:paraId="2CBBB6DB" w14:textId="77777777" w:rsidR="00F30311" w:rsidRDefault="00F30311" w:rsidP="00F30311">
      <w:pPr>
        <w:pStyle w:val="Bibliografi"/>
      </w:pPr>
      <w:r>
        <w:t>Miller-Chou, B.A., Koenig, J.L., 2003. A review of polymer dissolution. Prog. Polym. Sci. 28, 1223–1270. https://doi.org/10.1016/S0079-6700(03)00045-5</w:t>
      </w:r>
    </w:p>
    <w:p w14:paraId="3862AD00" w14:textId="77777777" w:rsidR="00F30311" w:rsidRDefault="00F30311" w:rsidP="00F30311">
      <w:pPr>
        <w:pStyle w:val="Bibliografi"/>
      </w:pPr>
      <w:r>
        <w:t>Najamudin, K.E., Halim, N.H., Salleh, I.K., Chai Ching Hsia, I., Yusof, M.Y., Sedaralit, M.F., 2014. Chemical EOR Produced Water Management at Malay Basin Field. Presented at the Offshore Technology Conference-Asia, Offshore Technology Conference. https://doi.org/10.4043/24804-MS</w:t>
      </w:r>
    </w:p>
    <w:p w14:paraId="3C93B0BE" w14:textId="77777777" w:rsidR="00F30311" w:rsidRPr="00F30311" w:rsidRDefault="00F30311" w:rsidP="00F30311">
      <w:pPr>
        <w:pStyle w:val="Bibliografi"/>
        <w:rPr>
          <w:lang w:val="nb-NO"/>
        </w:rPr>
      </w:pPr>
      <w:r w:rsidRPr="00F30311">
        <w:rPr>
          <w:lang w:val="nb-NO"/>
        </w:rPr>
        <w:t xml:space="preserve">Nomi, S.N., Higaonna, Y., Kasaba, T., Arakaki, T., 2015. </w:t>
      </w:r>
      <w:r>
        <w:t xml:space="preserve">Determination of the Bimolecular Rate Constant of Polyacrylamide and Hydroxyl Radicals. </w:t>
      </w:r>
      <w:r w:rsidRPr="00F30311">
        <w:rPr>
          <w:lang w:val="nb-NO"/>
        </w:rPr>
        <w:t>Chem. Lett. 44, 220–222. https://doi.org/10.1246/cl.140947</w:t>
      </w:r>
    </w:p>
    <w:p w14:paraId="08F03767" w14:textId="77777777" w:rsidR="00F30311" w:rsidRDefault="00F30311" w:rsidP="00F30311">
      <w:pPr>
        <w:pStyle w:val="Bibliografi"/>
      </w:pPr>
      <w:r w:rsidRPr="00F30311">
        <w:rPr>
          <w:lang w:val="nb-NO"/>
        </w:rPr>
        <w:lastRenderedPageBreak/>
        <w:t xml:space="preserve">Nyyssölä, A., Ahlgren, J., 2019. </w:t>
      </w:r>
      <w:r>
        <w:t>Microbial degradation of polyacrylamide and the deamination product polyacrylate. Int. Biodeterior. Biodegrad. 139, 24–33. https://doi.org/10.1016/j.ibiod.2019.02.005</w:t>
      </w:r>
    </w:p>
    <w:p w14:paraId="028A1DBF" w14:textId="77777777" w:rsidR="00F30311" w:rsidRDefault="00F30311" w:rsidP="00F30311">
      <w:pPr>
        <w:pStyle w:val="Bibliografi"/>
      </w:pPr>
      <w:r>
        <w:t>Oil and Gas Authority, 2017. Polymer Enhanced Oil Recovery - Industry lessons learned.</w:t>
      </w:r>
    </w:p>
    <w:p w14:paraId="07A3EC20" w14:textId="77777777" w:rsidR="00F30311" w:rsidRDefault="00F30311" w:rsidP="00F30311">
      <w:pPr>
        <w:pStyle w:val="Bibliografi"/>
      </w:pPr>
      <w:r w:rsidRPr="00F30311">
        <w:rPr>
          <w:lang w:val="nb-NO"/>
        </w:rPr>
        <w:t xml:space="preserve">Olje-og energidepartementet, 2018. Prop. 41 S (2018–2019) [WWW Document]. </w:t>
      </w:r>
      <w:r>
        <w:t>Regjeringen.no. URL https://www.regjeringen.no/no/dokumenter/prop.-41-s-20182019/id2622400/ (accessed 9.22.20).</w:t>
      </w:r>
    </w:p>
    <w:p w14:paraId="36A642E6" w14:textId="77777777" w:rsidR="00F30311" w:rsidRDefault="00F30311" w:rsidP="00F30311">
      <w:pPr>
        <w:pStyle w:val="Bibliografi"/>
      </w:pPr>
      <w:r>
        <w:t>Podzimek, S., 2019. Molar mass distribution by size exclusion chromatography: Comparison of multi-angle light scattering and universal calibration. J. Appl. Polym. Sci. 136, 47561. https://doi.org/10.1002/app.47561</w:t>
      </w:r>
    </w:p>
    <w:p w14:paraId="23612FAA" w14:textId="77777777" w:rsidR="00F30311" w:rsidRDefault="00F30311" w:rsidP="00F30311">
      <w:pPr>
        <w:pStyle w:val="Bibliografi"/>
      </w:pPr>
      <w:r>
        <w:t>Podzimek, S., 2014. Truths and myths about the determination of molar mass distribution of synthetic and natural polymers by size exclusion chromatography. J. Appl. Polym. Sci. 131, n/a-n/a. https://doi.org/10.1002/app.40111</w:t>
      </w:r>
    </w:p>
    <w:p w14:paraId="626E4733" w14:textId="77777777" w:rsidR="00F30311" w:rsidRDefault="00F30311" w:rsidP="00F30311">
      <w:pPr>
        <w:pStyle w:val="Bibliografi"/>
      </w:pPr>
      <w:r>
        <w:t>Podzimek, S., 2011. Light Scattering, Size Exclusion Chromatography and Asymmetric Flow Field Flow Fractionation: Powerful Tools for the Characterization of Polymers, Proteins and Nanoparticles. John Wiley &amp; Sons.</w:t>
      </w:r>
    </w:p>
    <w:p w14:paraId="3BAE6371" w14:textId="77777777" w:rsidR="00F30311" w:rsidRPr="00F30311" w:rsidRDefault="00F30311" w:rsidP="00F30311">
      <w:pPr>
        <w:pStyle w:val="Bibliografi"/>
        <w:rPr>
          <w:lang w:val="nb-NO"/>
        </w:rPr>
      </w:pPr>
      <w:r>
        <w:t xml:space="preserve">Prasad, A.K., Mishra, P.C., 2017. Scavenging of superoxide radical anion and hydroxyl radical by urea, thiourea, selenourea and their derivatives without any catalyst: A theoretical study. </w:t>
      </w:r>
      <w:r w:rsidRPr="00F30311">
        <w:rPr>
          <w:lang w:val="nb-NO"/>
        </w:rPr>
        <w:t>Chem. Phys. Lett. 684, 197–204. https://doi.org/10.1016/j.cplett.2017.06.040</w:t>
      </w:r>
    </w:p>
    <w:p w14:paraId="2C29BFD1" w14:textId="77777777" w:rsidR="00F30311" w:rsidRDefault="00F30311" w:rsidP="00F30311">
      <w:pPr>
        <w:pStyle w:val="Bibliografi"/>
      </w:pPr>
      <w:r w:rsidRPr="00F30311">
        <w:rPr>
          <w:lang w:val="nb-NO"/>
        </w:rPr>
        <w:t xml:space="preserve">Ravndal, K.T., Opsahl, E., Bagi, A., Kommedal, R., 2018. </w:t>
      </w:r>
      <w:r>
        <w:t>Wastewater characterisation by combining size fractionation, chemical composition and biodegradability. Water Res. 131, 151–160. https://doi.org/10.1016/j.watres.2017.12.034</w:t>
      </w:r>
    </w:p>
    <w:p w14:paraId="58B07FA1" w14:textId="77777777" w:rsidR="00F30311" w:rsidRDefault="00F30311" w:rsidP="00F30311">
      <w:pPr>
        <w:pStyle w:val="Bibliografi"/>
      </w:pPr>
      <w:r>
        <w:t>Rose, A., 2012. The Influence of Extracellular Superoxide on Iron Redox Chemistry and Bioavailability to Aquatic Microorganisms. Front. Microbiol. 3. https://doi.org/10.3389/fmicb.2012.00124</w:t>
      </w:r>
    </w:p>
    <w:p w14:paraId="061D2101" w14:textId="77777777" w:rsidR="00F30311" w:rsidRDefault="00F30311" w:rsidP="00F30311">
      <w:pPr>
        <w:pStyle w:val="Bibliografi"/>
      </w:pPr>
      <w:r>
        <w:t>Rye, H., Bronner, U., Ditlevsen, M.K., Frost, T.K., Furuholt, E., Kjeilen-Eilertsen, G., Nepstad, R., Page, P.W., Paulsen, J.E., Ramos, R., Ronningen, P., Sorstrom, S.E., 2014. Use of the DREAM Model for Control and Prediction of Concentrations and Environmental Risks Associated with Regular Discharges to Sea: Experiences and Challenges. Presented at the EOSCA Chemistry in the Oillndustry XIV Chemistry: Challenges and Responsibilities, Society of Petroleum Engineers. https://doi.org/10.2118/170763-MS</w:t>
      </w:r>
    </w:p>
    <w:p w14:paraId="2687CADA" w14:textId="77777777" w:rsidR="00F30311" w:rsidRDefault="00F30311" w:rsidP="00F30311">
      <w:pPr>
        <w:pStyle w:val="Bibliografi"/>
      </w:pPr>
      <w:r>
        <w:t>Sathyendranath, S., Platt, T., 1988. The spectral irradiance field at the surface and in the interior of the ocean: A model for applications in oceanography and remote sensing. J. Geophys. Res. Oceans 93, 9270–9280. https://doi.org/10.1029/JC093iC08p09270</w:t>
      </w:r>
    </w:p>
    <w:p w14:paraId="427DDC78" w14:textId="77777777" w:rsidR="00F30311" w:rsidRDefault="00F30311" w:rsidP="00F30311">
      <w:pPr>
        <w:pStyle w:val="Bibliografi"/>
      </w:pPr>
      <w:r>
        <w:t>Seright, R., Skjevrak, I., 2015. Effect of Dissolved Iron and Oxygen on Stability of Hydrolyzed Polyacrylamide Polymers. SPE J. 20, 433–441. https://doi.org/10.2118/169030-PA</w:t>
      </w:r>
    </w:p>
    <w:p w14:paraId="717FC82C" w14:textId="77777777" w:rsidR="00F30311" w:rsidRDefault="00F30311" w:rsidP="00F30311">
      <w:pPr>
        <w:pStyle w:val="Bibliografi"/>
      </w:pPr>
      <w:r>
        <w:t>Shaikh, S.M.R., Nasser, M.S., Hussein, I., Benamor, A., Onaizi, S.A., Qiblawey, H., 2017. Influence of polyelectrolytes and other polymer complexes on the flocculation and rheological behaviors of clay minerals: A comprehensive review. Sep. Purif. Technol. 187, 137–161. https://doi.org/10.1016/j.seppur.2017.06.050</w:t>
      </w:r>
    </w:p>
    <w:p w14:paraId="4E2F455B" w14:textId="77777777" w:rsidR="00F30311" w:rsidRDefault="00F30311" w:rsidP="00F30311">
      <w:pPr>
        <w:pStyle w:val="Bibliografi"/>
      </w:pPr>
      <w:r>
        <w:t>Smalley, P.C., Muggeridge, A.H., Dalland, M., Helvig, O.S., Høgnesen, E.J., Hetland, M., Østhus, A., 2018. Screening for EOR and Estimating Potential Incremental Oil Recovery on the Norwegian Continental Shelf. Presented at the SPE Improved Oil Recovery Conference, Society of Petroleum Engineers. https://doi.org/10.2118/190230-MS</w:t>
      </w:r>
    </w:p>
    <w:p w14:paraId="06849A31" w14:textId="77777777" w:rsidR="00F30311" w:rsidRDefault="00F30311" w:rsidP="00F30311">
      <w:pPr>
        <w:pStyle w:val="Bibliografi"/>
      </w:pPr>
      <w:r>
        <w:t>Soponkanaporn, T., Gehr, R., 1988. The Degradation of Polyelectrolytes in the Environment: Insights Provided by Size Exclusion Chromatography Measurements. Water Sci. Technol. 21, 857–868.</w:t>
      </w:r>
    </w:p>
    <w:p w14:paraId="281BED05" w14:textId="77777777" w:rsidR="00F30311" w:rsidRDefault="00F30311" w:rsidP="00F30311">
      <w:pPr>
        <w:pStyle w:val="Bibliografi"/>
      </w:pPr>
      <w:r>
        <w:t>Spildo, K., Tweddale, A., Søndenå, E., Guo, Y., Aas, N., Karlsen, T., Verlo, S.B., Olsen, M., 2012. Assessment of Environmental Impact from EOR Chemicals for the Norwegian Continental Shelf. FORCE.org.</w:t>
      </w:r>
    </w:p>
    <w:p w14:paraId="52609A87" w14:textId="77777777" w:rsidR="00F30311" w:rsidRPr="00F30311" w:rsidRDefault="00F30311" w:rsidP="00F30311">
      <w:pPr>
        <w:pStyle w:val="Bibliografi"/>
        <w:rPr>
          <w:lang w:val="nb-NO"/>
        </w:rPr>
      </w:pPr>
      <w:r>
        <w:t xml:space="preserve">Standnes, D.C., Skjevrak, I., 2014. Literature review of implemented polymer field projects. </w:t>
      </w:r>
      <w:r w:rsidRPr="00F30311">
        <w:rPr>
          <w:lang w:val="nb-NO"/>
        </w:rPr>
        <w:t>J. Pet. Sci. Eng. 122, 761–775. https://doi.org/10.1016/j.petrol.2014.08.024</w:t>
      </w:r>
    </w:p>
    <w:p w14:paraId="5F151258" w14:textId="77777777" w:rsidR="00F30311" w:rsidRPr="00F30311" w:rsidRDefault="00F30311" w:rsidP="00F30311">
      <w:pPr>
        <w:pStyle w:val="Bibliografi"/>
        <w:rPr>
          <w:lang w:val="nb-NO"/>
        </w:rPr>
      </w:pPr>
      <w:r w:rsidRPr="00F30311">
        <w:rPr>
          <w:lang w:val="nb-NO"/>
        </w:rPr>
        <w:t>Statoil, 2017. Søknad om tillatelse etter forurensningsloven - drift av polymerpilot Johan Sverdrup-feltet - Miljødirektoratet.</w:t>
      </w:r>
    </w:p>
    <w:p w14:paraId="466DA9FD" w14:textId="77777777" w:rsidR="00F30311" w:rsidRDefault="00F30311" w:rsidP="00F30311">
      <w:pPr>
        <w:pStyle w:val="Bibliografi"/>
      </w:pPr>
      <w:r>
        <w:lastRenderedPageBreak/>
        <w:t>Šúri, M., Cebecauer, T., 2010. SolarGIS: New web-based service offering solar radiation data and PV simulation tools for Europe, North Africa and Middle East, in: Proceedings of the International Conference on Solar Heating, Cooling and Buildings EUROSUN.</w:t>
      </w:r>
    </w:p>
    <w:p w14:paraId="781F1796" w14:textId="77777777" w:rsidR="00F30311" w:rsidRDefault="00F30311" w:rsidP="00F30311">
      <w:pPr>
        <w:pStyle w:val="Bibliografi"/>
      </w:pPr>
      <w:r w:rsidRPr="00F30311">
        <w:rPr>
          <w:lang w:val="nb-NO"/>
        </w:rPr>
        <w:t xml:space="preserve">Sutherland, K.M., Wankel, S.D., Hansel, C.M., 2020. </w:t>
      </w:r>
      <w:r>
        <w:t>Dark biological superoxide production as a significant flux and sink of marine dissolved oxygen. Proc. Natl. Acad. Sci. 117, 3433–3439. https://doi.org/10.1073/pnas.1912313117</w:t>
      </w:r>
    </w:p>
    <w:p w14:paraId="5BD8DD09" w14:textId="77777777" w:rsidR="00F30311" w:rsidRDefault="00F30311" w:rsidP="00F30311">
      <w:pPr>
        <w:pStyle w:val="Bibliografi"/>
      </w:pPr>
      <w:r>
        <w:t>Tedetti, M., Sempéré, R., 2006. Penetration of Ultraviolet Radiation in the Marine Environment. A Review. Photochem. Photobiol. 82, 389. https://doi.org/10.1562/2005-11-09-IR-733</w:t>
      </w:r>
    </w:p>
    <w:p w14:paraId="29A492BD" w14:textId="77777777" w:rsidR="00F30311" w:rsidRDefault="00F30311" w:rsidP="00F30311">
      <w:pPr>
        <w:pStyle w:val="Bibliografi"/>
      </w:pPr>
      <w:r>
        <w:t>Thomas, A., Gaillard, N., Favero, C., 2012. Some Key Features to Consider When Studying Acrylamide-Based Polymers for Chemical Enhanced Oil Recovery. Oil Gas Sci. Technol. – Rev. D’IFP Energ. Nouv. 67, 887–902. https://doi.org/10.2516/ogst/2012065</w:t>
      </w:r>
    </w:p>
    <w:p w14:paraId="299E28CA" w14:textId="77777777" w:rsidR="00F30311" w:rsidRDefault="00F30311" w:rsidP="00F30311">
      <w:pPr>
        <w:pStyle w:val="Bibliografi"/>
      </w:pPr>
      <w:r>
        <w:t>Vinu, R., Madras, G., 2008. Photocatalytic Degradation of Poly(Acrylamide-co-acrylic Acid). J. Phys. Chem. B 112, 8928–8935. https://doi.org/10.1021/jp801887t</w:t>
      </w:r>
    </w:p>
    <w:p w14:paraId="338F95D7" w14:textId="77777777" w:rsidR="00F30311" w:rsidRDefault="00F30311" w:rsidP="00F30311">
      <w:pPr>
        <w:pStyle w:val="Bibliografi"/>
      </w:pPr>
      <w:r>
        <w:t>Wang, B., Chen, Y., Liu, S., Wu, H., Song, H., 2006. Photocatalytical visbreaking of wastewater produced from polymer flooding in oilfields. Colloids Surf. Physicochem. Eng. Asp. 287, 170–174. https://doi.org/10.1016/j.colsurfa.2006.03.051</w:t>
      </w:r>
    </w:p>
    <w:p w14:paraId="26742562" w14:textId="77777777" w:rsidR="00F30311" w:rsidRDefault="00F30311" w:rsidP="00F30311">
      <w:pPr>
        <w:pStyle w:val="Bibliografi"/>
      </w:pPr>
      <w:r w:rsidRPr="00F30311">
        <w:rPr>
          <w:lang w:val="nb-NO"/>
        </w:rPr>
        <w:t xml:space="preserve">Wennberg, A.C., Petersen, K., 2017. </w:t>
      </w:r>
      <w:r>
        <w:t>Biodegradation of selected offshore chemicals (No. M-911). Norwegian Environment Agency.</w:t>
      </w:r>
    </w:p>
    <w:p w14:paraId="50CAF6FE" w14:textId="77777777" w:rsidR="00F30311" w:rsidRDefault="00F30311" w:rsidP="00F30311">
      <w:pPr>
        <w:pStyle w:val="Bibliografi"/>
      </w:pPr>
      <w:r>
        <w:t>Wever, D., Picchioni, F., Broekhuis, A., 2011. Polymers for enhanced oil recovery: a paradigm for structure–property relationship in aqueous solution. Prog. Polym. Sci. 36, 1558–1628.</w:t>
      </w:r>
    </w:p>
    <w:p w14:paraId="157258AD" w14:textId="77777777" w:rsidR="00F30311" w:rsidRDefault="00F30311" w:rsidP="00F30311">
      <w:pPr>
        <w:pStyle w:val="Bibliografi"/>
      </w:pPr>
      <w:r>
        <w:t>White, D., Drummond, J., Fuqua, C., 2012. The physiology and biochemistry of prokaryotes, 4th ed. ed. Oxford University Press, New York.</w:t>
      </w:r>
    </w:p>
    <w:p w14:paraId="5EC095A0" w14:textId="77777777" w:rsidR="00F30311" w:rsidRDefault="00F30311" w:rsidP="00F30311">
      <w:pPr>
        <w:pStyle w:val="Bibliografi"/>
      </w:pPr>
      <w:r>
        <w:t>Xiong, B., Loss, R.D., Shields, D., Pawlik, T., Hochreiter, R., Zydney, A.L., Kumar, M., 2018. Polyacrylamide degradation and its implications in environmental systems. Npj Clean Water 1, 17. https://doi.org/10.1038/s41545-018-0016-8</w:t>
      </w:r>
    </w:p>
    <w:p w14:paraId="1D38FE7B" w14:textId="77777777" w:rsidR="00F30311" w:rsidRDefault="00F30311" w:rsidP="00F30311">
      <w:pPr>
        <w:pStyle w:val="Bibliografi"/>
      </w:pPr>
      <w:r>
        <w:t>Yousif, E., Haddad, R., 2013. Photodegradation and photostabilization of polymers, especially polystyrene: review. SpringerPlus 2. https://doi.org/10.1186/2193-1801-2-398</w:t>
      </w:r>
    </w:p>
    <w:p w14:paraId="2E8788FB" w14:textId="77777777" w:rsidR="00F30311" w:rsidRDefault="00F30311" w:rsidP="00F30311">
      <w:pPr>
        <w:pStyle w:val="Bibliografi"/>
      </w:pPr>
      <w:r>
        <w:t>Zafiriou, O.C., Joussot-Dubien, J., Zepp, R.G., Zika, R.G., 1984. Photochemistry of natural waters. Environ. Sci. Technol. 18, 358A–371A. https://doi.org/10.1021/es00130a001</w:t>
      </w:r>
    </w:p>
    <w:p w14:paraId="209EC5ED" w14:textId="77777777" w:rsidR="009860DA" w:rsidRPr="008947DB" w:rsidRDefault="007C6B72">
      <w:pPr>
        <w:rPr>
          <w:rFonts w:asciiTheme="majorHAnsi" w:eastAsiaTheme="majorEastAsia" w:hAnsiTheme="majorHAnsi" w:cstheme="majorBidi"/>
          <w:color w:val="000000" w:themeColor="text1"/>
          <w:sz w:val="26"/>
          <w:szCs w:val="26"/>
        </w:rPr>
      </w:pPr>
      <w:r w:rsidRPr="008947DB">
        <w:rPr>
          <w:color w:val="000000" w:themeColor="text1"/>
        </w:rPr>
        <w:fldChar w:fldCharType="end"/>
      </w:r>
    </w:p>
    <w:p w14:paraId="061BC62E" w14:textId="77777777" w:rsidR="0083706A" w:rsidRDefault="0083706A">
      <w:pPr>
        <w:rPr>
          <w:rFonts w:asciiTheme="majorHAnsi" w:eastAsiaTheme="majorEastAsia" w:hAnsiTheme="majorHAnsi" w:cstheme="majorBidi"/>
          <w:color w:val="2E74B5" w:themeColor="accent1" w:themeShade="BF"/>
          <w:sz w:val="32"/>
          <w:szCs w:val="32"/>
        </w:rPr>
      </w:pPr>
      <w:r>
        <w:br w:type="page"/>
      </w:r>
    </w:p>
    <w:p w14:paraId="728E8536" w14:textId="77777777" w:rsidR="00C85571" w:rsidRDefault="008B7017" w:rsidP="00012FB6">
      <w:pPr>
        <w:pStyle w:val="Overskrift1"/>
      </w:pPr>
      <w:r>
        <w:lastRenderedPageBreak/>
        <w:t>Supplementary material</w:t>
      </w:r>
    </w:p>
    <w:p w14:paraId="609952CA" w14:textId="77777777" w:rsidR="008B7017" w:rsidRDefault="008B7017" w:rsidP="005840A2">
      <w:pPr>
        <w:pStyle w:val="Overskrift2"/>
      </w:pPr>
      <w:r>
        <w:t>Chromatograms</w:t>
      </w:r>
    </w:p>
    <w:p w14:paraId="7509F80E" w14:textId="77777777" w:rsidR="0047319D" w:rsidRPr="005840A2" w:rsidRDefault="0047319D" w:rsidP="0047319D">
      <w:pPr>
        <w:pStyle w:val="Overskrift3"/>
      </w:pPr>
      <w:r>
        <w:t>“Structure” experiment</w:t>
      </w:r>
    </w:p>
    <w:p w14:paraId="1A7E27C6" w14:textId="77777777" w:rsidR="0047319D" w:rsidRPr="009D7B05" w:rsidRDefault="0047319D" w:rsidP="0047319D">
      <w:r>
        <w:t xml:space="preserve">Chromatograms for various polymers at 40 mg/L, before exposure, and after 30 and 60 days of irradiation. All chromatograms have normalized </w:t>
      </w:r>
      <w:r w:rsidR="0059156B">
        <w:t xml:space="preserve">dRI </w:t>
      </w:r>
      <w:r>
        <w:t>signal curves. The samples have</w:t>
      </w:r>
      <w:r w:rsidR="0059156B">
        <w:t xml:space="preserve"> all</w:t>
      </w:r>
      <w:r>
        <w:t xml:space="preserve"> been concentrated via </w:t>
      </w:r>
      <w:r w:rsidR="0059156B">
        <w:t xml:space="preserve">analyte-enrichment and </w:t>
      </w:r>
      <w:r>
        <w:t>the injected amount does not reflect experimental polymer concentrations. Specific analysis parameters are presented in the captions. Di</w:t>
      </w:r>
      <w:r w:rsidRPr="00BB6588">
        <w:t>fferent</w:t>
      </w:r>
      <w:r>
        <w:t xml:space="preserve"> column configurations are shown f</w:t>
      </w:r>
      <w:r w:rsidRPr="00BB6588">
        <w:t>or some high molecular weight samples</w:t>
      </w:r>
      <w:r>
        <w:t xml:space="preserve"> between </w:t>
      </w:r>
      <w:r w:rsidRPr="00BB6588">
        <w:t>chromatograms and molecular weight distribution plots</w:t>
      </w:r>
      <w:r>
        <w:t xml:space="preserve"> for</w:t>
      </w:r>
      <w:r w:rsidRPr="00BB6588">
        <w:t xml:space="preserve"> increas</w:t>
      </w:r>
      <w:r>
        <w:t>ing</w:t>
      </w:r>
      <w:r w:rsidRPr="00BB6588">
        <w:t xml:space="preserve"> comparability and </w:t>
      </w:r>
      <w:r>
        <w:t xml:space="preserve">accurate representation </w:t>
      </w:r>
      <w:r w:rsidRPr="00BB6588">
        <w:t>respectively.</w:t>
      </w:r>
    </w:p>
    <w:p w14:paraId="74C8A5FA" w14:textId="77777777" w:rsidR="0047319D" w:rsidRPr="008947DB" w:rsidRDefault="0047319D" w:rsidP="0047319D">
      <w:pPr>
        <w:pStyle w:val="Overskrift4"/>
      </w:pPr>
      <w:r w:rsidRPr="008947DB">
        <w:t>PAM</w:t>
      </w:r>
    </w:p>
    <w:p w14:paraId="509459DC" w14:textId="77777777" w:rsidR="0047319D" w:rsidRPr="008947DB" w:rsidRDefault="0047319D" w:rsidP="0047319D">
      <w:pPr>
        <w:keepNext/>
        <w:spacing w:after="0"/>
        <w:rPr>
          <w:color w:val="000000" w:themeColor="text1"/>
        </w:rPr>
      </w:pPr>
      <w:r w:rsidRPr="008947DB">
        <w:rPr>
          <w:noProof/>
          <w:color w:val="000000" w:themeColor="text1"/>
        </w:rPr>
        <w:drawing>
          <wp:inline distT="0" distB="0" distL="0" distR="0" wp14:anchorId="372A6179" wp14:editId="6FEA2EAE">
            <wp:extent cx="2779395" cy="1546084"/>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t="16560"/>
                    <a:stretch/>
                  </pic:blipFill>
                  <pic:spPr bwMode="auto">
                    <a:xfrm>
                      <a:off x="0" y="0"/>
                      <a:ext cx="2779920" cy="1546376"/>
                    </a:xfrm>
                    <a:prstGeom prst="rect">
                      <a:avLst/>
                    </a:prstGeom>
                    <a:noFill/>
                    <a:ln>
                      <a:noFill/>
                    </a:ln>
                    <a:extLst>
                      <a:ext uri="{53640926-AAD7-44D8-BBD7-CCE9431645EC}">
                        <a14:shadowObscured xmlns:a14="http://schemas.microsoft.com/office/drawing/2010/main"/>
                      </a:ext>
                    </a:extLst>
                  </pic:spPr>
                </pic:pic>
              </a:graphicData>
            </a:graphic>
          </wp:inline>
        </w:drawing>
      </w:r>
      <w:r w:rsidRPr="008947DB">
        <w:rPr>
          <w:color w:val="000000" w:themeColor="text1"/>
        </w:rPr>
        <w:t xml:space="preserve"> </w:t>
      </w:r>
      <w:r w:rsidRPr="008947DB">
        <w:rPr>
          <w:noProof/>
          <w:color w:val="000000" w:themeColor="text1"/>
        </w:rPr>
        <w:drawing>
          <wp:inline distT="0" distB="0" distL="0" distR="0" wp14:anchorId="060DAD3E" wp14:editId="55BBE9E1">
            <wp:extent cx="2779395" cy="1546084"/>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3">
                      <a:extLst>
                        <a:ext uri="{28A0092B-C50C-407E-A947-70E740481C1C}">
                          <a14:useLocalDpi xmlns:a14="http://schemas.microsoft.com/office/drawing/2010/main" val="0"/>
                        </a:ext>
                      </a:extLst>
                    </a:blip>
                    <a:srcRect t="16560"/>
                    <a:stretch/>
                  </pic:blipFill>
                  <pic:spPr bwMode="auto">
                    <a:xfrm>
                      <a:off x="0" y="0"/>
                      <a:ext cx="2779920" cy="1546376"/>
                    </a:xfrm>
                    <a:prstGeom prst="rect">
                      <a:avLst/>
                    </a:prstGeom>
                    <a:noFill/>
                    <a:ln>
                      <a:noFill/>
                    </a:ln>
                    <a:extLst>
                      <a:ext uri="{53640926-AAD7-44D8-BBD7-CCE9431645EC}">
                        <a14:shadowObscured xmlns:a14="http://schemas.microsoft.com/office/drawing/2010/main"/>
                      </a:ext>
                    </a:extLst>
                  </pic:spPr>
                </pic:pic>
              </a:graphicData>
            </a:graphic>
          </wp:inline>
        </w:drawing>
      </w:r>
    </w:p>
    <w:p w14:paraId="66483871" w14:textId="77777777" w:rsidR="0047319D" w:rsidRPr="008947DB" w:rsidRDefault="0047319D" w:rsidP="0047319D">
      <w:pPr>
        <w:pStyle w:val="Bildetekst"/>
        <w:rPr>
          <w:color w:val="000000" w:themeColor="text1"/>
        </w:rPr>
      </w:pPr>
      <w:r>
        <w:rPr>
          <w:color w:val="000000" w:themeColor="text1"/>
        </w:rPr>
        <w:t>Figure</w:t>
      </w:r>
      <w:r w:rsidRPr="008947DB">
        <w:rPr>
          <w:color w:val="000000" w:themeColor="text1"/>
        </w:rPr>
        <w:t xml:space="preserve"> </w:t>
      </w:r>
      <w:r>
        <w:rPr>
          <w:color w:val="000000" w:themeColor="text1"/>
        </w:rPr>
        <w:fldChar w:fldCharType="begin"/>
      </w:r>
      <w:r>
        <w:rPr>
          <w:color w:val="000000" w:themeColor="text1"/>
        </w:rPr>
        <w:instrText xml:space="preserve"> SEQ Figure \* ARABIC </w:instrText>
      </w:r>
      <w:r>
        <w:rPr>
          <w:color w:val="000000" w:themeColor="text1"/>
        </w:rPr>
        <w:fldChar w:fldCharType="separate"/>
      </w:r>
      <w:r w:rsidR="00F5452A">
        <w:rPr>
          <w:noProof/>
          <w:color w:val="000000" w:themeColor="text1"/>
        </w:rPr>
        <w:t>1</w:t>
      </w:r>
      <w:r>
        <w:rPr>
          <w:color w:val="000000" w:themeColor="text1"/>
        </w:rPr>
        <w:fldChar w:fldCharType="end"/>
      </w:r>
      <w:r w:rsidRPr="008947DB">
        <w:rPr>
          <w:color w:val="000000" w:themeColor="text1"/>
        </w:rPr>
        <w:t xml:space="preserve"> PAM 10 kDa </w:t>
      </w:r>
      <w:r>
        <w:rPr>
          <w:color w:val="000000" w:themeColor="text1"/>
        </w:rPr>
        <w:t xml:space="preserve">before exposure </w:t>
      </w:r>
      <w:r w:rsidRPr="008947DB">
        <w:rPr>
          <w:color w:val="000000" w:themeColor="text1"/>
        </w:rPr>
        <w:t xml:space="preserve">(injected mass 28.74 µg), </w:t>
      </w:r>
      <w:r>
        <w:rPr>
          <w:color w:val="000000" w:themeColor="text1"/>
        </w:rPr>
        <w:t xml:space="preserve">and after </w:t>
      </w:r>
      <w:r w:rsidRPr="008947DB">
        <w:rPr>
          <w:color w:val="000000" w:themeColor="text1"/>
        </w:rPr>
        <w:t>30</w:t>
      </w:r>
      <w:r>
        <w:rPr>
          <w:color w:val="000000" w:themeColor="text1"/>
        </w:rPr>
        <w:t xml:space="preserve"> days</w:t>
      </w:r>
      <w:r w:rsidRPr="008947DB">
        <w:rPr>
          <w:color w:val="000000" w:themeColor="text1"/>
        </w:rPr>
        <w:t xml:space="preserve"> (injected mass 29.69  µg) and </w:t>
      </w:r>
      <w:r>
        <w:rPr>
          <w:color w:val="000000" w:themeColor="text1"/>
        </w:rPr>
        <w:t xml:space="preserve">after </w:t>
      </w:r>
      <w:r w:rsidRPr="008947DB">
        <w:rPr>
          <w:color w:val="000000" w:themeColor="text1"/>
        </w:rPr>
        <w:t>60 days (injected mass 41.28 µg), Berry 0</w:t>
      </w:r>
      <w:r w:rsidRPr="008947DB">
        <w:rPr>
          <w:color w:val="000000" w:themeColor="text1"/>
          <w:vertAlign w:val="superscript"/>
        </w:rPr>
        <w:t>th</w:t>
      </w:r>
      <w:r w:rsidRPr="008947DB">
        <w:rPr>
          <w:color w:val="000000" w:themeColor="text1"/>
        </w:rPr>
        <w:t xml:space="preserve"> degree fit, detector 1, 2, 3, disabled, Shodex OHpak SB-G, LB-806M, Agilent PL-Aquagel OH Mixed-M @ 1 ml</w:t>
      </w:r>
      <w:r>
        <w:rPr>
          <w:color w:val="000000" w:themeColor="text1"/>
        </w:rPr>
        <w:t>/</w:t>
      </w:r>
      <w:r w:rsidRPr="008947DB">
        <w:rPr>
          <w:color w:val="000000" w:themeColor="text1"/>
        </w:rPr>
        <w:t>min.</w:t>
      </w:r>
    </w:p>
    <w:p w14:paraId="7BAA39FD" w14:textId="77777777" w:rsidR="0047319D" w:rsidRPr="008947DB" w:rsidRDefault="0047319D" w:rsidP="0047319D">
      <w:pPr>
        <w:keepNext/>
        <w:spacing w:after="0"/>
        <w:rPr>
          <w:color w:val="000000" w:themeColor="text1"/>
        </w:rPr>
      </w:pPr>
      <w:r w:rsidRPr="008947DB">
        <w:rPr>
          <w:noProof/>
          <w:color w:val="000000" w:themeColor="text1"/>
        </w:rPr>
        <w:drawing>
          <wp:inline distT="0" distB="0" distL="0" distR="0" wp14:anchorId="25084C15" wp14:editId="4A5B9852">
            <wp:extent cx="2779395" cy="148717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4">
                      <a:extLst>
                        <a:ext uri="{28A0092B-C50C-407E-A947-70E740481C1C}">
                          <a14:useLocalDpi xmlns:a14="http://schemas.microsoft.com/office/drawing/2010/main" val="0"/>
                        </a:ext>
                      </a:extLst>
                    </a:blip>
                    <a:srcRect t="19739"/>
                    <a:stretch/>
                  </pic:blipFill>
                  <pic:spPr bwMode="auto">
                    <a:xfrm>
                      <a:off x="0" y="0"/>
                      <a:ext cx="2779920" cy="1487451"/>
                    </a:xfrm>
                    <a:prstGeom prst="rect">
                      <a:avLst/>
                    </a:prstGeom>
                    <a:noFill/>
                    <a:ln>
                      <a:noFill/>
                    </a:ln>
                    <a:extLst>
                      <a:ext uri="{53640926-AAD7-44D8-BBD7-CCE9431645EC}">
                        <a14:shadowObscured xmlns:a14="http://schemas.microsoft.com/office/drawing/2010/main"/>
                      </a:ext>
                    </a:extLst>
                  </pic:spPr>
                </pic:pic>
              </a:graphicData>
            </a:graphic>
          </wp:inline>
        </w:drawing>
      </w:r>
      <w:r w:rsidRPr="008947DB">
        <w:rPr>
          <w:color w:val="000000" w:themeColor="text1"/>
        </w:rPr>
        <w:t xml:space="preserve"> </w:t>
      </w:r>
      <w:r w:rsidRPr="008947DB">
        <w:rPr>
          <w:noProof/>
          <w:color w:val="000000" w:themeColor="text1"/>
        </w:rPr>
        <w:drawing>
          <wp:inline distT="0" distB="0" distL="0" distR="0" wp14:anchorId="36EF61B3" wp14:editId="1883D6B0">
            <wp:extent cx="2779395" cy="1545113"/>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5">
                      <a:extLst>
                        <a:ext uri="{28A0092B-C50C-407E-A947-70E740481C1C}">
                          <a14:useLocalDpi xmlns:a14="http://schemas.microsoft.com/office/drawing/2010/main" val="0"/>
                        </a:ext>
                      </a:extLst>
                    </a:blip>
                    <a:srcRect t="16612"/>
                    <a:stretch/>
                  </pic:blipFill>
                  <pic:spPr bwMode="auto">
                    <a:xfrm>
                      <a:off x="0" y="0"/>
                      <a:ext cx="2779920" cy="1545405"/>
                    </a:xfrm>
                    <a:prstGeom prst="rect">
                      <a:avLst/>
                    </a:prstGeom>
                    <a:noFill/>
                    <a:ln>
                      <a:noFill/>
                    </a:ln>
                    <a:extLst>
                      <a:ext uri="{53640926-AAD7-44D8-BBD7-CCE9431645EC}">
                        <a14:shadowObscured xmlns:a14="http://schemas.microsoft.com/office/drawing/2010/main"/>
                      </a:ext>
                    </a:extLst>
                  </pic:spPr>
                </pic:pic>
              </a:graphicData>
            </a:graphic>
          </wp:inline>
        </w:drawing>
      </w:r>
    </w:p>
    <w:p w14:paraId="4C7F912D" w14:textId="77777777" w:rsidR="0047319D" w:rsidRPr="008947DB" w:rsidRDefault="0047319D" w:rsidP="0047319D">
      <w:pPr>
        <w:pStyle w:val="Bildetekst"/>
        <w:rPr>
          <w:color w:val="000000" w:themeColor="text1"/>
        </w:rPr>
      </w:pPr>
      <w:r>
        <w:rPr>
          <w:color w:val="000000" w:themeColor="text1"/>
        </w:rPr>
        <w:t>Figure</w:t>
      </w:r>
      <w:r w:rsidRPr="008947DB">
        <w:rPr>
          <w:color w:val="000000" w:themeColor="text1"/>
        </w:rPr>
        <w:t xml:space="preserve"> </w:t>
      </w:r>
      <w:r>
        <w:rPr>
          <w:color w:val="000000" w:themeColor="text1"/>
        </w:rPr>
        <w:fldChar w:fldCharType="begin"/>
      </w:r>
      <w:r>
        <w:rPr>
          <w:color w:val="000000" w:themeColor="text1"/>
        </w:rPr>
        <w:instrText xml:space="preserve"> SEQ Figure \* ARABIC </w:instrText>
      </w:r>
      <w:r>
        <w:rPr>
          <w:color w:val="000000" w:themeColor="text1"/>
        </w:rPr>
        <w:fldChar w:fldCharType="separate"/>
      </w:r>
      <w:r w:rsidR="00F5452A">
        <w:rPr>
          <w:noProof/>
          <w:color w:val="000000" w:themeColor="text1"/>
        </w:rPr>
        <w:t>2</w:t>
      </w:r>
      <w:r>
        <w:rPr>
          <w:color w:val="000000" w:themeColor="text1"/>
        </w:rPr>
        <w:fldChar w:fldCharType="end"/>
      </w:r>
      <w:r>
        <w:rPr>
          <w:color w:val="000000" w:themeColor="text1"/>
        </w:rPr>
        <w:t xml:space="preserve"> PAM 600 kDa before exposure (</w:t>
      </w:r>
      <w:r w:rsidRPr="00CC4B9C">
        <w:rPr>
          <w:color w:val="auto"/>
        </w:rPr>
        <w:t>left:</w:t>
      </w:r>
      <w:r>
        <w:rPr>
          <w:color w:val="auto"/>
        </w:rPr>
        <w:t xml:space="preserve"> </w:t>
      </w:r>
      <w:r w:rsidRPr="00CC4B9C">
        <w:rPr>
          <w:color w:val="auto"/>
        </w:rPr>
        <w:t>injected mass 21.37 µg</w:t>
      </w:r>
      <w:r>
        <w:rPr>
          <w:color w:val="auto"/>
        </w:rPr>
        <w:t xml:space="preserve">, </w:t>
      </w:r>
      <w:r w:rsidRPr="008947DB">
        <w:rPr>
          <w:color w:val="000000" w:themeColor="text1"/>
        </w:rPr>
        <w:t>right</w:t>
      </w:r>
      <w:r>
        <w:rPr>
          <w:color w:val="000000" w:themeColor="text1"/>
        </w:rPr>
        <w:t xml:space="preserve">: </w:t>
      </w:r>
      <w:r w:rsidRPr="008947DB">
        <w:rPr>
          <w:color w:val="000000" w:themeColor="text1"/>
        </w:rPr>
        <w:t>injected mass 22.59 µg</w:t>
      </w:r>
      <w:r>
        <w:rPr>
          <w:color w:val="000000" w:themeColor="text1"/>
        </w:rPr>
        <w:t xml:space="preserve"> with </w:t>
      </w:r>
      <w:r w:rsidRPr="008947DB">
        <w:rPr>
          <w:color w:val="000000" w:themeColor="text1"/>
        </w:rPr>
        <w:t xml:space="preserve">random coil fit, detector 1, 2, disabled, Shodex OHpak LB-G, LB-806M, SB-807 @ 0.15 </w:t>
      </w:r>
      <w:r>
        <w:rPr>
          <w:color w:val="auto"/>
        </w:rPr>
        <w:t>ml/</w:t>
      </w:r>
      <w:r w:rsidRPr="00CC4B9C">
        <w:rPr>
          <w:color w:val="auto"/>
        </w:rPr>
        <w:t>min), and after 30 days (injected mass 29.36  µg) and 60 days exposure (injected mass 43.50 µg),</w:t>
      </w:r>
      <w:r>
        <w:rPr>
          <w:color w:val="auto"/>
        </w:rPr>
        <w:t xml:space="preserve"> with </w:t>
      </w:r>
      <w:r w:rsidRPr="008947DB">
        <w:rPr>
          <w:color w:val="000000" w:themeColor="text1"/>
        </w:rPr>
        <w:t xml:space="preserve">random coil fit, all detectors enabled, Shodex OHpak SB-G, LB-806M, Agilent </w:t>
      </w:r>
      <w:r>
        <w:rPr>
          <w:color w:val="000000" w:themeColor="text1"/>
        </w:rPr>
        <w:t xml:space="preserve">PL-Aquagel OH Mixed-M @ 1 ml/min. </w:t>
      </w:r>
    </w:p>
    <w:p w14:paraId="54F14556" w14:textId="77777777" w:rsidR="0047319D" w:rsidRPr="008947DB" w:rsidRDefault="0047319D" w:rsidP="0047319D">
      <w:pPr>
        <w:keepNext/>
        <w:spacing w:after="0"/>
        <w:rPr>
          <w:color w:val="000000" w:themeColor="text1"/>
        </w:rPr>
      </w:pPr>
      <w:r w:rsidRPr="008947DB">
        <w:rPr>
          <w:noProof/>
          <w:color w:val="000000" w:themeColor="text1"/>
        </w:rPr>
        <w:drawing>
          <wp:inline distT="0" distB="0" distL="0" distR="0" wp14:anchorId="14CFDC6E" wp14:editId="05482E2C">
            <wp:extent cx="2779395" cy="1552221"/>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6">
                      <a:extLst>
                        <a:ext uri="{28A0092B-C50C-407E-A947-70E740481C1C}">
                          <a14:useLocalDpi xmlns:a14="http://schemas.microsoft.com/office/drawing/2010/main" val="0"/>
                        </a:ext>
                      </a:extLst>
                    </a:blip>
                    <a:srcRect t="16229"/>
                    <a:stretch/>
                  </pic:blipFill>
                  <pic:spPr bwMode="auto">
                    <a:xfrm>
                      <a:off x="0" y="0"/>
                      <a:ext cx="2779920" cy="1552514"/>
                    </a:xfrm>
                    <a:prstGeom prst="rect">
                      <a:avLst/>
                    </a:prstGeom>
                    <a:noFill/>
                    <a:ln>
                      <a:noFill/>
                    </a:ln>
                    <a:extLst>
                      <a:ext uri="{53640926-AAD7-44D8-BBD7-CCE9431645EC}">
                        <a14:shadowObscured xmlns:a14="http://schemas.microsoft.com/office/drawing/2010/main"/>
                      </a:ext>
                    </a:extLst>
                  </pic:spPr>
                </pic:pic>
              </a:graphicData>
            </a:graphic>
          </wp:inline>
        </w:drawing>
      </w:r>
      <w:r w:rsidRPr="008947DB">
        <w:rPr>
          <w:color w:val="000000" w:themeColor="text1"/>
        </w:rPr>
        <w:t xml:space="preserve"> </w:t>
      </w:r>
      <w:r w:rsidRPr="008947DB">
        <w:rPr>
          <w:noProof/>
          <w:color w:val="000000" w:themeColor="text1"/>
        </w:rPr>
        <w:drawing>
          <wp:inline distT="0" distB="0" distL="0" distR="0" wp14:anchorId="3D200907" wp14:editId="1107307B">
            <wp:extent cx="2779395" cy="1553573"/>
            <wp:effectExtent l="0" t="0" r="190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67">
                      <a:extLst>
                        <a:ext uri="{28A0092B-C50C-407E-A947-70E740481C1C}">
                          <a14:useLocalDpi xmlns:a14="http://schemas.microsoft.com/office/drawing/2010/main" val="0"/>
                        </a:ext>
                      </a:extLst>
                    </a:blip>
                    <a:srcRect t="16155"/>
                    <a:stretch/>
                  </pic:blipFill>
                  <pic:spPr bwMode="auto">
                    <a:xfrm>
                      <a:off x="0" y="0"/>
                      <a:ext cx="2779920" cy="1553866"/>
                    </a:xfrm>
                    <a:prstGeom prst="rect">
                      <a:avLst/>
                    </a:prstGeom>
                    <a:noFill/>
                    <a:ln>
                      <a:noFill/>
                    </a:ln>
                    <a:extLst>
                      <a:ext uri="{53640926-AAD7-44D8-BBD7-CCE9431645EC}">
                        <a14:shadowObscured xmlns:a14="http://schemas.microsoft.com/office/drawing/2010/main"/>
                      </a:ext>
                    </a:extLst>
                  </pic:spPr>
                </pic:pic>
              </a:graphicData>
            </a:graphic>
          </wp:inline>
        </w:drawing>
      </w:r>
    </w:p>
    <w:p w14:paraId="46FDD3DA" w14:textId="77777777" w:rsidR="0047319D" w:rsidRPr="008947DB" w:rsidRDefault="0047319D" w:rsidP="0047319D">
      <w:pPr>
        <w:pStyle w:val="Bildetekst"/>
        <w:rPr>
          <w:color w:val="000000" w:themeColor="text1"/>
        </w:rPr>
      </w:pPr>
      <w:r>
        <w:rPr>
          <w:color w:val="000000" w:themeColor="text1"/>
        </w:rPr>
        <w:t>Figure</w:t>
      </w:r>
      <w:r w:rsidRPr="008947DB">
        <w:rPr>
          <w:color w:val="000000" w:themeColor="text1"/>
        </w:rPr>
        <w:t xml:space="preserve"> </w:t>
      </w:r>
      <w:r>
        <w:rPr>
          <w:color w:val="000000" w:themeColor="text1"/>
        </w:rPr>
        <w:fldChar w:fldCharType="begin"/>
      </w:r>
      <w:r>
        <w:rPr>
          <w:color w:val="000000" w:themeColor="text1"/>
        </w:rPr>
        <w:instrText xml:space="preserve"> SEQ Figure \* ARABIC </w:instrText>
      </w:r>
      <w:r>
        <w:rPr>
          <w:color w:val="000000" w:themeColor="text1"/>
        </w:rPr>
        <w:fldChar w:fldCharType="separate"/>
      </w:r>
      <w:r w:rsidR="00F5452A">
        <w:rPr>
          <w:noProof/>
          <w:color w:val="000000" w:themeColor="text1"/>
        </w:rPr>
        <w:t>3</w:t>
      </w:r>
      <w:r>
        <w:rPr>
          <w:color w:val="000000" w:themeColor="text1"/>
        </w:rPr>
        <w:fldChar w:fldCharType="end"/>
      </w:r>
      <w:r w:rsidRPr="008947DB">
        <w:rPr>
          <w:color w:val="000000" w:themeColor="text1"/>
        </w:rPr>
        <w:t xml:space="preserve"> PAM 6 MDa </w:t>
      </w:r>
      <w:r>
        <w:rPr>
          <w:color w:val="000000" w:themeColor="text1"/>
        </w:rPr>
        <w:t>before exposure</w:t>
      </w:r>
      <w:r w:rsidRPr="008947DB">
        <w:rPr>
          <w:color w:val="000000" w:themeColor="text1"/>
        </w:rPr>
        <w:t xml:space="preserve"> (</w:t>
      </w:r>
      <w:r>
        <w:rPr>
          <w:color w:val="000000" w:themeColor="text1"/>
        </w:rPr>
        <w:t>injected mass 21.66 µg</w:t>
      </w:r>
      <w:r w:rsidRPr="008947DB">
        <w:rPr>
          <w:color w:val="000000" w:themeColor="text1"/>
        </w:rPr>
        <w:t xml:space="preserve">, random coil fit, detector 1, 2, disabled, Shodex OHpak </w:t>
      </w:r>
      <w:r>
        <w:rPr>
          <w:color w:val="000000" w:themeColor="text1"/>
        </w:rPr>
        <w:t>LB-G, LB-806M, SB-807 @ 0.15 ml/</w:t>
      </w:r>
      <w:r w:rsidRPr="008947DB">
        <w:rPr>
          <w:color w:val="000000" w:themeColor="text1"/>
        </w:rPr>
        <w:t xml:space="preserve">min), </w:t>
      </w:r>
      <w:r>
        <w:rPr>
          <w:color w:val="000000" w:themeColor="text1"/>
        </w:rPr>
        <w:t xml:space="preserve">and after </w:t>
      </w:r>
      <w:r w:rsidRPr="008947DB">
        <w:rPr>
          <w:color w:val="000000" w:themeColor="text1"/>
        </w:rPr>
        <w:t>30 days</w:t>
      </w:r>
      <w:r>
        <w:rPr>
          <w:color w:val="000000" w:themeColor="text1"/>
        </w:rPr>
        <w:t xml:space="preserve"> </w:t>
      </w:r>
      <w:r w:rsidRPr="008947DB">
        <w:rPr>
          <w:color w:val="000000" w:themeColor="text1"/>
        </w:rPr>
        <w:t xml:space="preserve">(injected mass 27.73  µg) </w:t>
      </w:r>
      <w:r>
        <w:rPr>
          <w:color w:val="000000" w:themeColor="text1"/>
        </w:rPr>
        <w:t>and 60 days (</w:t>
      </w:r>
      <w:r w:rsidRPr="008947DB">
        <w:rPr>
          <w:color w:val="000000" w:themeColor="text1"/>
        </w:rPr>
        <w:t>injected mass 69.15 µg)</w:t>
      </w:r>
      <w:r>
        <w:rPr>
          <w:color w:val="000000" w:themeColor="text1"/>
        </w:rPr>
        <w:t xml:space="preserve"> with</w:t>
      </w:r>
      <w:r w:rsidRPr="008947DB">
        <w:rPr>
          <w:color w:val="000000" w:themeColor="text1"/>
        </w:rPr>
        <w:t xml:space="preserve"> random coil fit, detector 1 disabled, Shodex OHpak SB-G, LB-806M, Agile</w:t>
      </w:r>
      <w:r>
        <w:rPr>
          <w:color w:val="000000" w:themeColor="text1"/>
        </w:rPr>
        <w:t>nt PL-Aquagel OH Mixed-M @ 1 ml/</w:t>
      </w:r>
      <w:r w:rsidRPr="008947DB">
        <w:rPr>
          <w:color w:val="000000" w:themeColor="text1"/>
        </w:rPr>
        <w:t>min.</w:t>
      </w:r>
    </w:p>
    <w:p w14:paraId="12B52359" w14:textId="77777777" w:rsidR="0047319D" w:rsidRPr="008947DB" w:rsidRDefault="0047319D" w:rsidP="0047319D">
      <w:pPr>
        <w:pStyle w:val="Overskrift4"/>
      </w:pPr>
      <w:r w:rsidRPr="008947DB">
        <w:lastRenderedPageBreak/>
        <w:t>PAC</w:t>
      </w:r>
    </w:p>
    <w:p w14:paraId="4A19B5F1" w14:textId="77777777" w:rsidR="0047319D" w:rsidRPr="008947DB" w:rsidRDefault="0047319D" w:rsidP="0047319D">
      <w:pPr>
        <w:keepNext/>
        <w:rPr>
          <w:color w:val="000000" w:themeColor="text1"/>
        </w:rPr>
      </w:pPr>
      <w:r w:rsidRPr="008947DB">
        <w:rPr>
          <w:noProof/>
          <w:color w:val="000000" w:themeColor="text1"/>
        </w:rPr>
        <w:drawing>
          <wp:inline distT="0" distB="0" distL="0" distR="0" wp14:anchorId="5BDB977A" wp14:editId="124F1763">
            <wp:extent cx="2779395" cy="1533810"/>
            <wp:effectExtent l="0" t="0" r="190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8">
                      <a:extLst>
                        <a:ext uri="{28A0092B-C50C-407E-A947-70E740481C1C}">
                          <a14:useLocalDpi xmlns:a14="http://schemas.microsoft.com/office/drawing/2010/main" val="0"/>
                        </a:ext>
                      </a:extLst>
                    </a:blip>
                    <a:srcRect t="17223"/>
                    <a:stretch/>
                  </pic:blipFill>
                  <pic:spPr bwMode="auto">
                    <a:xfrm>
                      <a:off x="0" y="0"/>
                      <a:ext cx="2779920" cy="1534100"/>
                    </a:xfrm>
                    <a:prstGeom prst="rect">
                      <a:avLst/>
                    </a:prstGeom>
                    <a:noFill/>
                    <a:ln>
                      <a:noFill/>
                    </a:ln>
                    <a:extLst>
                      <a:ext uri="{53640926-AAD7-44D8-BBD7-CCE9431645EC}">
                        <a14:shadowObscured xmlns:a14="http://schemas.microsoft.com/office/drawing/2010/main"/>
                      </a:ext>
                    </a:extLst>
                  </pic:spPr>
                </pic:pic>
              </a:graphicData>
            </a:graphic>
          </wp:inline>
        </w:drawing>
      </w:r>
      <w:r w:rsidRPr="008947DB">
        <w:rPr>
          <w:color w:val="000000" w:themeColor="text1"/>
        </w:rPr>
        <w:t xml:space="preserve"> </w:t>
      </w:r>
      <w:r w:rsidRPr="008947DB">
        <w:rPr>
          <w:noProof/>
          <w:color w:val="000000" w:themeColor="text1"/>
        </w:rPr>
        <w:drawing>
          <wp:inline distT="0" distB="0" distL="0" distR="0" wp14:anchorId="7F40F24C" wp14:editId="799C5CCB">
            <wp:extent cx="2779395" cy="1546084"/>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9">
                      <a:extLst>
                        <a:ext uri="{28A0092B-C50C-407E-A947-70E740481C1C}">
                          <a14:useLocalDpi xmlns:a14="http://schemas.microsoft.com/office/drawing/2010/main" val="0"/>
                        </a:ext>
                      </a:extLst>
                    </a:blip>
                    <a:srcRect t="16560"/>
                    <a:stretch/>
                  </pic:blipFill>
                  <pic:spPr bwMode="auto">
                    <a:xfrm>
                      <a:off x="0" y="0"/>
                      <a:ext cx="2779920" cy="1546376"/>
                    </a:xfrm>
                    <a:prstGeom prst="rect">
                      <a:avLst/>
                    </a:prstGeom>
                    <a:noFill/>
                    <a:ln>
                      <a:noFill/>
                    </a:ln>
                    <a:extLst>
                      <a:ext uri="{53640926-AAD7-44D8-BBD7-CCE9431645EC}">
                        <a14:shadowObscured xmlns:a14="http://schemas.microsoft.com/office/drawing/2010/main"/>
                      </a:ext>
                    </a:extLst>
                  </pic:spPr>
                </pic:pic>
              </a:graphicData>
            </a:graphic>
          </wp:inline>
        </w:drawing>
      </w:r>
    </w:p>
    <w:p w14:paraId="5765C99F" w14:textId="77777777" w:rsidR="0047319D" w:rsidRPr="008947DB" w:rsidRDefault="0047319D" w:rsidP="0047319D">
      <w:pPr>
        <w:pStyle w:val="Bildetekst"/>
        <w:rPr>
          <w:color w:val="000000" w:themeColor="text1"/>
        </w:rPr>
      </w:pPr>
      <w:r>
        <w:rPr>
          <w:color w:val="000000" w:themeColor="text1"/>
        </w:rPr>
        <w:t>Figure</w:t>
      </w:r>
      <w:r w:rsidRPr="008947DB">
        <w:rPr>
          <w:color w:val="000000" w:themeColor="text1"/>
        </w:rPr>
        <w:t xml:space="preserve"> </w:t>
      </w:r>
      <w:r>
        <w:rPr>
          <w:color w:val="000000" w:themeColor="text1"/>
        </w:rPr>
        <w:fldChar w:fldCharType="begin"/>
      </w:r>
      <w:r>
        <w:rPr>
          <w:color w:val="000000" w:themeColor="text1"/>
        </w:rPr>
        <w:instrText xml:space="preserve"> SEQ Figure \* ARABIC </w:instrText>
      </w:r>
      <w:r>
        <w:rPr>
          <w:color w:val="000000" w:themeColor="text1"/>
        </w:rPr>
        <w:fldChar w:fldCharType="separate"/>
      </w:r>
      <w:r w:rsidR="00F5452A">
        <w:rPr>
          <w:noProof/>
          <w:color w:val="000000" w:themeColor="text1"/>
        </w:rPr>
        <w:t>4</w:t>
      </w:r>
      <w:r>
        <w:rPr>
          <w:color w:val="000000" w:themeColor="text1"/>
        </w:rPr>
        <w:fldChar w:fldCharType="end"/>
      </w:r>
      <w:r w:rsidRPr="008947DB">
        <w:rPr>
          <w:color w:val="000000" w:themeColor="text1"/>
        </w:rPr>
        <w:t xml:space="preserve"> PAC 2 kDa </w:t>
      </w:r>
      <w:r>
        <w:rPr>
          <w:color w:val="000000" w:themeColor="text1"/>
        </w:rPr>
        <w:t>before exposure</w:t>
      </w:r>
      <w:r w:rsidRPr="008947DB">
        <w:rPr>
          <w:color w:val="000000" w:themeColor="text1"/>
        </w:rPr>
        <w:t xml:space="preserve"> (injected mass 19.81 µg),</w:t>
      </w:r>
      <w:r>
        <w:rPr>
          <w:color w:val="000000" w:themeColor="text1"/>
        </w:rPr>
        <w:t xml:space="preserve"> after</w:t>
      </w:r>
      <w:r w:rsidRPr="008947DB">
        <w:rPr>
          <w:color w:val="000000" w:themeColor="text1"/>
        </w:rPr>
        <w:t xml:space="preserve"> 30 days (injected mass 31.88 µg)</w:t>
      </w:r>
      <w:r>
        <w:rPr>
          <w:color w:val="000000" w:themeColor="text1"/>
        </w:rPr>
        <w:t xml:space="preserve">, </w:t>
      </w:r>
      <w:r w:rsidRPr="008947DB">
        <w:rPr>
          <w:color w:val="000000" w:themeColor="text1"/>
        </w:rPr>
        <w:t>and 60 days</w:t>
      </w:r>
      <w:r>
        <w:rPr>
          <w:color w:val="000000" w:themeColor="text1"/>
        </w:rPr>
        <w:t xml:space="preserve"> (injected mass 21.36 µg),</w:t>
      </w:r>
      <w:r w:rsidRPr="008947DB">
        <w:rPr>
          <w:color w:val="000000" w:themeColor="text1"/>
        </w:rPr>
        <w:t xml:space="preserve"> Berry 0</w:t>
      </w:r>
      <w:r w:rsidRPr="008947DB">
        <w:rPr>
          <w:color w:val="000000" w:themeColor="text1"/>
          <w:vertAlign w:val="superscript"/>
        </w:rPr>
        <w:t>th</w:t>
      </w:r>
      <w:r w:rsidRPr="008947DB">
        <w:rPr>
          <w:color w:val="000000" w:themeColor="text1"/>
        </w:rPr>
        <w:t xml:space="preserve"> degree fit, detector 1 disabled, Shodex OHpak SB-G, LB-806M, Agilent PL-Aquagel OH M</w:t>
      </w:r>
      <w:r>
        <w:rPr>
          <w:color w:val="000000" w:themeColor="text1"/>
        </w:rPr>
        <w:t>ixed-M @ 1 ml/</w:t>
      </w:r>
      <w:r w:rsidRPr="008947DB">
        <w:rPr>
          <w:color w:val="000000" w:themeColor="text1"/>
        </w:rPr>
        <w:t>min.</w:t>
      </w:r>
    </w:p>
    <w:p w14:paraId="76F4C841" w14:textId="77777777" w:rsidR="0047319D" w:rsidRPr="008947DB" w:rsidRDefault="0047319D" w:rsidP="0047319D">
      <w:pPr>
        <w:pStyle w:val="Bildetekst"/>
        <w:rPr>
          <w:color w:val="000000" w:themeColor="text1"/>
        </w:rPr>
      </w:pPr>
      <w:r w:rsidRPr="008947DB">
        <w:rPr>
          <w:noProof/>
          <w:color w:val="000000" w:themeColor="text1"/>
        </w:rPr>
        <w:drawing>
          <wp:inline distT="0" distB="0" distL="0" distR="0" wp14:anchorId="7EA0DC71" wp14:editId="7C35CF43">
            <wp:extent cx="2779395" cy="154608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0">
                      <a:extLst>
                        <a:ext uri="{28A0092B-C50C-407E-A947-70E740481C1C}">
                          <a14:useLocalDpi xmlns:a14="http://schemas.microsoft.com/office/drawing/2010/main" val="0"/>
                        </a:ext>
                      </a:extLst>
                    </a:blip>
                    <a:srcRect t="16560"/>
                    <a:stretch/>
                  </pic:blipFill>
                  <pic:spPr bwMode="auto">
                    <a:xfrm>
                      <a:off x="0" y="0"/>
                      <a:ext cx="2779920" cy="1546377"/>
                    </a:xfrm>
                    <a:prstGeom prst="rect">
                      <a:avLst/>
                    </a:prstGeom>
                    <a:noFill/>
                    <a:ln>
                      <a:noFill/>
                    </a:ln>
                    <a:extLst>
                      <a:ext uri="{53640926-AAD7-44D8-BBD7-CCE9431645EC}">
                        <a14:shadowObscured xmlns:a14="http://schemas.microsoft.com/office/drawing/2010/main"/>
                      </a:ext>
                    </a:extLst>
                  </pic:spPr>
                </pic:pic>
              </a:graphicData>
            </a:graphic>
          </wp:inline>
        </w:drawing>
      </w:r>
      <w:r w:rsidRPr="008947DB">
        <w:rPr>
          <w:i w:val="0"/>
          <w:iCs w:val="0"/>
          <w:color w:val="000000" w:themeColor="text1"/>
        </w:rPr>
        <w:t xml:space="preserve"> </w:t>
      </w:r>
      <w:r w:rsidRPr="008947DB">
        <w:rPr>
          <w:noProof/>
          <w:color w:val="000000" w:themeColor="text1"/>
        </w:rPr>
        <w:drawing>
          <wp:inline distT="0" distB="0" distL="0" distR="0" wp14:anchorId="375D330E" wp14:editId="0D7C615A">
            <wp:extent cx="2779395" cy="154608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1">
                      <a:extLst>
                        <a:ext uri="{28A0092B-C50C-407E-A947-70E740481C1C}">
                          <a14:useLocalDpi xmlns:a14="http://schemas.microsoft.com/office/drawing/2010/main" val="0"/>
                        </a:ext>
                      </a:extLst>
                    </a:blip>
                    <a:srcRect t="16560"/>
                    <a:stretch/>
                  </pic:blipFill>
                  <pic:spPr bwMode="auto">
                    <a:xfrm>
                      <a:off x="0" y="0"/>
                      <a:ext cx="2779920" cy="1546377"/>
                    </a:xfrm>
                    <a:prstGeom prst="rect">
                      <a:avLst/>
                    </a:prstGeom>
                    <a:noFill/>
                    <a:ln>
                      <a:noFill/>
                    </a:ln>
                    <a:extLst>
                      <a:ext uri="{53640926-AAD7-44D8-BBD7-CCE9431645EC}">
                        <a14:shadowObscured xmlns:a14="http://schemas.microsoft.com/office/drawing/2010/main"/>
                      </a:ext>
                    </a:extLst>
                  </pic:spPr>
                </pic:pic>
              </a:graphicData>
            </a:graphic>
          </wp:inline>
        </w:drawing>
      </w:r>
    </w:p>
    <w:p w14:paraId="27B34A3E" w14:textId="77777777" w:rsidR="0047319D" w:rsidRPr="008947DB" w:rsidRDefault="0047319D" w:rsidP="0047319D">
      <w:pPr>
        <w:pStyle w:val="Bildetekst"/>
        <w:rPr>
          <w:color w:val="000000" w:themeColor="text1"/>
        </w:rPr>
      </w:pPr>
      <w:r>
        <w:rPr>
          <w:color w:val="000000" w:themeColor="text1"/>
        </w:rPr>
        <w:t>Figure</w:t>
      </w:r>
      <w:r w:rsidRPr="008947DB">
        <w:rPr>
          <w:color w:val="000000" w:themeColor="text1"/>
        </w:rPr>
        <w:t xml:space="preserve"> </w:t>
      </w:r>
      <w:r>
        <w:rPr>
          <w:color w:val="000000" w:themeColor="text1"/>
        </w:rPr>
        <w:fldChar w:fldCharType="begin"/>
      </w:r>
      <w:r>
        <w:rPr>
          <w:color w:val="000000" w:themeColor="text1"/>
        </w:rPr>
        <w:instrText xml:space="preserve"> SEQ Figure \* ARABIC </w:instrText>
      </w:r>
      <w:r>
        <w:rPr>
          <w:color w:val="000000" w:themeColor="text1"/>
        </w:rPr>
        <w:fldChar w:fldCharType="separate"/>
      </w:r>
      <w:r w:rsidR="00F5452A">
        <w:rPr>
          <w:noProof/>
          <w:color w:val="000000" w:themeColor="text1"/>
        </w:rPr>
        <w:t>5</w:t>
      </w:r>
      <w:r>
        <w:rPr>
          <w:color w:val="000000" w:themeColor="text1"/>
        </w:rPr>
        <w:fldChar w:fldCharType="end"/>
      </w:r>
      <w:r w:rsidRPr="008947DB">
        <w:rPr>
          <w:color w:val="000000" w:themeColor="text1"/>
        </w:rPr>
        <w:t xml:space="preserve"> PAC 50 kDa in stock solution</w:t>
      </w:r>
      <w:r>
        <w:rPr>
          <w:color w:val="000000" w:themeColor="text1"/>
        </w:rPr>
        <w:t xml:space="preserve"> </w:t>
      </w:r>
      <w:r w:rsidRPr="008947DB">
        <w:rPr>
          <w:color w:val="000000" w:themeColor="text1"/>
        </w:rPr>
        <w:t>(injected mass 134.34 µg) , a</w:t>
      </w:r>
      <w:r>
        <w:rPr>
          <w:color w:val="000000" w:themeColor="text1"/>
        </w:rPr>
        <w:t>fter</w:t>
      </w:r>
      <w:r w:rsidRPr="008947DB">
        <w:rPr>
          <w:color w:val="000000" w:themeColor="text1"/>
        </w:rPr>
        <w:t xml:space="preserve"> 30 days</w:t>
      </w:r>
      <w:r>
        <w:rPr>
          <w:color w:val="000000" w:themeColor="text1"/>
        </w:rPr>
        <w:t xml:space="preserve"> (injected mass 39.35 µg</w:t>
      </w:r>
      <w:r w:rsidRPr="008947DB">
        <w:rPr>
          <w:color w:val="000000" w:themeColor="text1"/>
        </w:rPr>
        <w:t xml:space="preserve">), and 60 days </w:t>
      </w:r>
      <w:r>
        <w:rPr>
          <w:color w:val="000000" w:themeColor="text1"/>
        </w:rPr>
        <w:t xml:space="preserve">of exposure </w:t>
      </w:r>
      <w:r w:rsidRPr="008947DB">
        <w:rPr>
          <w:color w:val="000000" w:themeColor="text1"/>
        </w:rPr>
        <w:t>(injected mass 27.07 µg</w:t>
      </w:r>
      <w:r>
        <w:rPr>
          <w:color w:val="000000" w:themeColor="text1"/>
        </w:rPr>
        <w:t xml:space="preserve">) with </w:t>
      </w:r>
      <w:r w:rsidRPr="008947DB">
        <w:rPr>
          <w:color w:val="000000" w:themeColor="text1"/>
        </w:rPr>
        <w:t>Berry 0</w:t>
      </w:r>
      <w:r w:rsidRPr="008947DB">
        <w:rPr>
          <w:color w:val="000000" w:themeColor="text1"/>
          <w:vertAlign w:val="superscript"/>
        </w:rPr>
        <w:t>th</w:t>
      </w:r>
      <w:r w:rsidRPr="008947DB">
        <w:rPr>
          <w:color w:val="000000" w:themeColor="text1"/>
        </w:rPr>
        <w:t xml:space="preserve"> degree fit, detector 1, 2, disabled, Shodex OHpak SB-G, LB-806M, Agilent PL-Aquagel OH Mixed-M @ 1 ml</w:t>
      </w:r>
      <w:r>
        <w:rPr>
          <w:color w:val="000000" w:themeColor="text1"/>
        </w:rPr>
        <w:t>/</w:t>
      </w:r>
      <w:r w:rsidRPr="008947DB">
        <w:rPr>
          <w:color w:val="000000" w:themeColor="text1"/>
        </w:rPr>
        <w:t>min.</w:t>
      </w:r>
    </w:p>
    <w:p w14:paraId="24340444" w14:textId="77777777" w:rsidR="0047319D" w:rsidRPr="008947DB" w:rsidRDefault="0047319D" w:rsidP="0047319D">
      <w:pPr>
        <w:keepNext/>
        <w:rPr>
          <w:color w:val="000000" w:themeColor="text1"/>
        </w:rPr>
      </w:pPr>
      <w:r w:rsidRPr="008947DB">
        <w:rPr>
          <w:noProof/>
          <w:color w:val="000000" w:themeColor="text1"/>
        </w:rPr>
        <w:drawing>
          <wp:inline distT="0" distB="0" distL="0" distR="0" wp14:anchorId="77AF752F" wp14:editId="212F94D2">
            <wp:extent cx="2779395" cy="1539947"/>
            <wp:effectExtent l="0" t="0" r="190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2">
                      <a:extLst>
                        <a:ext uri="{28A0092B-C50C-407E-A947-70E740481C1C}">
                          <a14:useLocalDpi xmlns:a14="http://schemas.microsoft.com/office/drawing/2010/main" val="0"/>
                        </a:ext>
                      </a:extLst>
                    </a:blip>
                    <a:srcRect t="16891"/>
                    <a:stretch/>
                  </pic:blipFill>
                  <pic:spPr bwMode="auto">
                    <a:xfrm>
                      <a:off x="0" y="0"/>
                      <a:ext cx="2779920" cy="1540238"/>
                    </a:xfrm>
                    <a:prstGeom prst="rect">
                      <a:avLst/>
                    </a:prstGeom>
                    <a:noFill/>
                    <a:ln>
                      <a:noFill/>
                    </a:ln>
                    <a:extLst>
                      <a:ext uri="{53640926-AAD7-44D8-BBD7-CCE9431645EC}">
                        <a14:shadowObscured xmlns:a14="http://schemas.microsoft.com/office/drawing/2010/main"/>
                      </a:ext>
                    </a:extLst>
                  </pic:spPr>
                </pic:pic>
              </a:graphicData>
            </a:graphic>
          </wp:inline>
        </w:drawing>
      </w:r>
      <w:r w:rsidRPr="008947DB">
        <w:rPr>
          <w:noProof/>
          <w:color w:val="000000" w:themeColor="text1"/>
        </w:rPr>
        <w:drawing>
          <wp:inline distT="0" distB="0" distL="0" distR="0" wp14:anchorId="396D02CC" wp14:editId="26112307">
            <wp:extent cx="2779395" cy="1539947"/>
            <wp:effectExtent l="0" t="0" r="190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3">
                      <a:extLst>
                        <a:ext uri="{28A0092B-C50C-407E-A947-70E740481C1C}">
                          <a14:useLocalDpi xmlns:a14="http://schemas.microsoft.com/office/drawing/2010/main" val="0"/>
                        </a:ext>
                      </a:extLst>
                    </a:blip>
                    <a:srcRect t="16891"/>
                    <a:stretch/>
                  </pic:blipFill>
                  <pic:spPr bwMode="auto">
                    <a:xfrm>
                      <a:off x="0" y="0"/>
                      <a:ext cx="2779920" cy="1540238"/>
                    </a:xfrm>
                    <a:prstGeom prst="rect">
                      <a:avLst/>
                    </a:prstGeom>
                    <a:noFill/>
                    <a:ln>
                      <a:noFill/>
                    </a:ln>
                    <a:extLst>
                      <a:ext uri="{53640926-AAD7-44D8-BBD7-CCE9431645EC}">
                        <a14:shadowObscured xmlns:a14="http://schemas.microsoft.com/office/drawing/2010/main"/>
                      </a:ext>
                    </a:extLst>
                  </pic:spPr>
                </pic:pic>
              </a:graphicData>
            </a:graphic>
          </wp:inline>
        </w:drawing>
      </w:r>
    </w:p>
    <w:p w14:paraId="7A947313" w14:textId="77777777" w:rsidR="0047319D" w:rsidRPr="008947DB" w:rsidRDefault="0047319D" w:rsidP="0047319D">
      <w:pPr>
        <w:pStyle w:val="Bildetekst"/>
        <w:rPr>
          <w:color w:val="000000" w:themeColor="text1"/>
        </w:rPr>
      </w:pPr>
      <w:r>
        <w:rPr>
          <w:color w:val="000000" w:themeColor="text1"/>
        </w:rPr>
        <w:t>Figure</w:t>
      </w:r>
      <w:r w:rsidRPr="008947DB">
        <w:rPr>
          <w:color w:val="000000" w:themeColor="text1"/>
        </w:rPr>
        <w:t xml:space="preserve"> </w:t>
      </w:r>
      <w:r>
        <w:rPr>
          <w:color w:val="000000" w:themeColor="text1"/>
        </w:rPr>
        <w:fldChar w:fldCharType="begin"/>
      </w:r>
      <w:r>
        <w:rPr>
          <w:color w:val="000000" w:themeColor="text1"/>
        </w:rPr>
        <w:instrText xml:space="preserve"> SEQ Figure \* ARABIC </w:instrText>
      </w:r>
      <w:r>
        <w:rPr>
          <w:color w:val="000000" w:themeColor="text1"/>
        </w:rPr>
        <w:fldChar w:fldCharType="separate"/>
      </w:r>
      <w:r w:rsidR="00F5452A">
        <w:rPr>
          <w:noProof/>
          <w:color w:val="000000" w:themeColor="text1"/>
        </w:rPr>
        <w:t>6</w:t>
      </w:r>
      <w:r>
        <w:rPr>
          <w:color w:val="000000" w:themeColor="text1"/>
        </w:rPr>
        <w:fldChar w:fldCharType="end"/>
      </w:r>
      <w:r>
        <w:rPr>
          <w:color w:val="000000" w:themeColor="text1"/>
        </w:rPr>
        <w:t xml:space="preserve"> PAC 450 kDa in stock solution (L</w:t>
      </w:r>
      <w:r w:rsidRPr="008947DB">
        <w:rPr>
          <w:color w:val="000000" w:themeColor="text1"/>
        </w:rPr>
        <w:t>eft</w:t>
      </w:r>
      <w:r>
        <w:rPr>
          <w:color w:val="000000" w:themeColor="text1"/>
        </w:rPr>
        <w:t>: injected mass 110.02 µg,</w:t>
      </w:r>
      <w:r w:rsidRPr="008947DB">
        <w:rPr>
          <w:color w:val="000000" w:themeColor="text1"/>
        </w:rPr>
        <w:t xml:space="preserve"> random coil fit, all detectors enabled, Shodex OHpak SB-G, LB-806M, Agilent PL-Aquagel OH Mixed-</w:t>
      </w:r>
      <w:r>
        <w:rPr>
          <w:color w:val="000000" w:themeColor="text1"/>
        </w:rPr>
        <w:t>M @ 1 ml/</w:t>
      </w:r>
      <w:r w:rsidRPr="008947DB">
        <w:rPr>
          <w:color w:val="000000" w:themeColor="text1"/>
        </w:rPr>
        <w:t>min</w:t>
      </w:r>
      <w:r>
        <w:rPr>
          <w:color w:val="000000" w:themeColor="text1"/>
        </w:rPr>
        <w:t>.</w:t>
      </w:r>
      <w:r>
        <w:t xml:space="preserve"> R</w:t>
      </w:r>
      <w:r>
        <w:rPr>
          <w:color w:val="000000" w:themeColor="text1"/>
        </w:rPr>
        <w:t xml:space="preserve">ight: injected mass 113.86 µg, </w:t>
      </w:r>
      <w:r w:rsidRPr="008947DB">
        <w:rPr>
          <w:color w:val="000000" w:themeColor="text1"/>
        </w:rPr>
        <w:t xml:space="preserve">random coil fit, detector 1 disabled, Shodex OHpak </w:t>
      </w:r>
      <w:r>
        <w:rPr>
          <w:color w:val="000000" w:themeColor="text1"/>
        </w:rPr>
        <w:t>LB-G, LB-806M, SB-807 @ 0.15 ml/</w:t>
      </w:r>
      <w:r w:rsidRPr="008947DB">
        <w:rPr>
          <w:color w:val="000000" w:themeColor="text1"/>
        </w:rPr>
        <w:t>min</w:t>
      </w:r>
      <w:r>
        <w:t>),</w:t>
      </w:r>
      <w:r>
        <w:rPr>
          <w:color w:val="000000" w:themeColor="text1"/>
        </w:rPr>
        <w:t xml:space="preserve"> and after 30 </w:t>
      </w:r>
      <w:r w:rsidRPr="008947DB">
        <w:rPr>
          <w:color w:val="000000" w:themeColor="text1"/>
        </w:rPr>
        <w:t xml:space="preserve">(injected mass 21.53 µg) </w:t>
      </w:r>
      <w:r>
        <w:rPr>
          <w:color w:val="000000" w:themeColor="text1"/>
        </w:rPr>
        <w:t xml:space="preserve">and </w:t>
      </w:r>
      <w:r w:rsidRPr="008947DB">
        <w:rPr>
          <w:color w:val="000000" w:themeColor="text1"/>
        </w:rPr>
        <w:t>60 days</w:t>
      </w:r>
      <w:r>
        <w:rPr>
          <w:color w:val="000000" w:themeColor="text1"/>
        </w:rPr>
        <w:t xml:space="preserve"> (injected mass 40.19 µg) of exposure, with</w:t>
      </w:r>
      <w:r w:rsidRPr="008947DB">
        <w:rPr>
          <w:color w:val="000000" w:themeColor="text1"/>
        </w:rPr>
        <w:t xml:space="preserve"> Berry 0</w:t>
      </w:r>
      <w:r w:rsidRPr="008947DB">
        <w:rPr>
          <w:color w:val="000000" w:themeColor="text1"/>
          <w:vertAlign w:val="superscript"/>
        </w:rPr>
        <w:t>th</w:t>
      </w:r>
      <w:r w:rsidRPr="008947DB">
        <w:rPr>
          <w:color w:val="000000" w:themeColor="text1"/>
        </w:rPr>
        <w:t xml:space="preserve"> degree fit, detector 1 disabled, Shodex OHpak SB-G, LB-806M, Agile</w:t>
      </w:r>
      <w:r>
        <w:rPr>
          <w:color w:val="000000" w:themeColor="text1"/>
        </w:rPr>
        <w:t>nt PL-Aquagel OH Mixed-M @ 1 ml/</w:t>
      </w:r>
      <w:r w:rsidRPr="008947DB">
        <w:rPr>
          <w:color w:val="000000" w:themeColor="text1"/>
        </w:rPr>
        <w:t xml:space="preserve">min. </w:t>
      </w:r>
    </w:p>
    <w:p w14:paraId="2C0F9FF5" w14:textId="77777777" w:rsidR="0047319D" w:rsidRDefault="0047319D" w:rsidP="0047319D">
      <w:pPr>
        <w:pStyle w:val="Overskrift4"/>
        <w:spacing w:after="240"/>
      </w:pPr>
      <w:r w:rsidRPr="008947DB">
        <w:lastRenderedPageBreak/>
        <w:t>HPAM</w:t>
      </w:r>
    </w:p>
    <w:p w14:paraId="6E783DD0" w14:textId="77777777" w:rsidR="0047319D" w:rsidRPr="008947DB" w:rsidRDefault="0047319D" w:rsidP="0047319D">
      <w:pPr>
        <w:pStyle w:val="Undertittel"/>
        <w:keepNext/>
        <w:rPr>
          <w:color w:val="000000" w:themeColor="text1"/>
        </w:rPr>
      </w:pPr>
      <w:r w:rsidRPr="008947DB">
        <w:rPr>
          <w:noProof/>
          <w:color w:val="000000" w:themeColor="text1"/>
        </w:rPr>
        <w:drawing>
          <wp:inline distT="0" distB="0" distL="0" distR="0" wp14:anchorId="7A7991FD" wp14:editId="24E29DEF">
            <wp:extent cx="2779395" cy="1538377"/>
            <wp:effectExtent l="0" t="0" r="190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3">
                      <a:extLst>
                        <a:ext uri="{28A0092B-C50C-407E-A947-70E740481C1C}">
                          <a14:useLocalDpi xmlns:a14="http://schemas.microsoft.com/office/drawing/2010/main" val="0"/>
                        </a:ext>
                      </a:extLst>
                    </a:blip>
                    <a:srcRect t="16976"/>
                    <a:stretch/>
                  </pic:blipFill>
                  <pic:spPr bwMode="auto">
                    <a:xfrm>
                      <a:off x="0" y="0"/>
                      <a:ext cx="2779920" cy="1538668"/>
                    </a:xfrm>
                    <a:prstGeom prst="rect">
                      <a:avLst/>
                    </a:prstGeom>
                    <a:noFill/>
                    <a:ln>
                      <a:noFill/>
                    </a:ln>
                    <a:extLst>
                      <a:ext uri="{53640926-AAD7-44D8-BBD7-CCE9431645EC}">
                        <a14:shadowObscured xmlns:a14="http://schemas.microsoft.com/office/drawing/2010/main"/>
                      </a:ext>
                    </a:extLst>
                  </pic:spPr>
                </pic:pic>
              </a:graphicData>
            </a:graphic>
          </wp:inline>
        </w:drawing>
      </w:r>
      <w:r w:rsidRPr="008947DB">
        <w:rPr>
          <w:noProof/>
          <w:color w:val="000000" w:themeColor="text1"/>
        </w:rPr>
        <w:drawing>
          <wp:inline distT="0" distB="0" distL="0" distR="0" wp14:anchorId="24D19997" wp14:editId="17FDFF70">
            <wp:extent cx="2779395" cy="1545692"/>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4">
                      <a:extLst>
                        <a:ext uri="{28A0092B-C50C-407E-A947-70E740481C1C}">
                          <a14:useLocalDpi xmlns:a14="http://schemas.microsoft.com/office/drawing/2010/main" val="0"/>
                        </a:ext>
                      </a:extLst>
                    </a:blip>
                    <a:srcRect t="16582"/>
                    <a:stretch/>
                  </pic:blipFill>
                  <pic:spPr bwMode="auto">
                    <a:xfrm>
                      <a:off x="0" y="0"/>
                      <a:ext cx="2779920" cy="1545984"/>
                    </a:xfrm>
                    <a:prstGeom prst="rect">
                      <a:avLst/>
                    </a:prstGeom>
                    <a:noFill/>
                    <a:ln>
                      <a:noFill/>
                    </a:ln>
                    <a:extLst>
                      <a:ext uri="{53640926-AAD7-44D8-BBD7-CCE9431645EC}">
                        <a14:shadowObscured xmlns:a14="http://schemas.microsoft.com/office/drawing/2010/main"/>
                      </a:ext>
                    </a:extLst>
                  </pic:spPr>
                </pic:pic>
              </a:graphicData>
            </a:graphic>
          </wp:inline>
        </w:drawing>
      </w:r>
    </w:p>
    <w:p w14:paraId="15E83D2A" w14:textId="77777777" w:rsidR="0047319D" w:rsidRPr="008947DB" w:rsidRDefault="0047319D" w:rsidP="0047319D">
      <w:pPr>
        <w:pStyle w:val="Bildetekst"/>
        <w:rPr>
          <w:color w:val="000000" w:themeColor="text1"/>
        </w:rPr>
      </w:pPr>
      <w:r>
        <w:rPr>
          <w:color w:val="000000" w:themeColor="text1"/>
        </w:rPr>
        <w:t>Figure</w:t>
      </w:r>
      <w:r w:rsidRPr="008947DB">
        <w:rPr>
          <w:color w:val="000000" w:themeColor="text1"/>
        </w:rPr>
        <w:t xml:space="preserve"> </w:t>
      </w:r>
      <w:r>
        <w:rPr>
          <w:color w:val="000000" w:themeColor="text1"/>
        </w:rPr>
        <w:fldChar w:fldCharType="begin"/>
      </w:r>
      <w:r>
        <w:rPr>
          <w:color w:val="000000" w:themeColor="text1"/>
        </w:rPr>
        <w:instrText xml:space="preserve"> SEQ Figure \* ARABIC </w:instrText>
      </w:r>
      <w:r>
        <w:rPr>
          <w:color w:val="000000" w:themeColor="text1"/>
        </w:rPr>
        <w:fldChar w:fldCharType="separate"/>
      </w:r>
      <w:r w:rsidR="00F5452A">
        <w:rPr>
          <w:noProof/>
          <w:color w:val="000000" w:themeColor="text1"/>
        </w:rPr>
        <w:t>7</w:t>
      </w:r>
      <w:r>
        <w:rPr>
          <w:color w:val="000000" w:themeColor="text1"/>
        </w:rPr>
        <w:fldChar w:fldCharType="end"/>
      </w:r>
      <w:r w:rsidRPr="008947DB">
        <w:rPr>
          <w:color w:val="000000" w:themeColor="text1"/>
        </w:rPr>
        <w:t xml:space="preserve"> HPAM 901</w:t>
      </w:r>
      <w:r>
        <w:rPr>
          <w:color w:val="000000" w:themeColor="text1"/>
        </w:rPr>
        <w:t>0 200 kDa before exposure (injected mass 30.57 µg,</w:t>
      </w:r>
      <w:r w:rsidRPr="008947DB">
        <w:rPr>
          <w:color w:val="000000" w:themeColor="text1"/>
        </w:rPr>
        <w:t xml:space="preserve"> random coil fit, detector 1 disabled, Shodex OHpak SB-G, LB-806M, Agilent PL-Aquagel OH Mixed-</w:t>
      </w:r>
      <w:r w:rsidRPr="00F00462">
        <w:rPr>
          <w:color w:val="auto"/>
        </w:rPr>
        <w:t xml:space="preserve">M @ 1 ml min/L), after 30 days (injected </w:t>
      </w:r>
      <w:r w:rsidRPr="008947DB">
        <w:rPr>
          <w:color w:val="000000" w:themeColor="text1"/>
        </w:rPr>
        <w:t>mass 34.29 µg</w:t>
      </w:r>
      <w:r>
        <w:rPr>
          <w:color w:val="000000" w:themeColor="text1"/>
        </w:rPr>
        <w:t>,</w:t>
      </w:r>
      <w:r w:rsidRPr="008947DB">
        <w:rPr>
          <w:color w:val="000000" w:themeColor="text1"/>
        </w:rPr>
        <w:t xml:space="preserve"> Berry 2</w:t>
      </w:r>
      <w:r w:rsidRPr="008947DB">
        <w:rPr>
          <w:color w:val="000000" w:themeColor="text1"/>
          <w:vertAlign w:val="superscript"/>
        </w:rPr>
        <w:t>nd</w:t>
      </w:r>
      <w:r w:rsidRPr="008947DB">
        <w:rPr>
          <w:color w:val="000000" w:themeColor="text1"/>
        </w:rPr>
        <w:t xml:space="preserve"> degree fit, all detectors enabled, Shodex OHpak SB-G, LB-806M, Agilent PL-</w:t>
      </w:r>
      <w:r w:rsidRPr="00F00462">
        <w:rPr>
          <w:color w:val="auto"/>
        </w:rPr>
        <w:t xml:space="preserve">Aquagel OH Mixed-M @ 1 ml min/L), and </w:t>
      </w:r>
      <w:r>
        <w:rPr>
          <w:color w:val="000000" w:themeColor="text1"/>
        </w:rPr>
        <w:t>after 60 days</w:t>
      </w:r>
      <w:r w:rsidRPr="008947DB">
        <w:rPr>
          <w:color w:val="000000" w:themeColor="text1"/>
        </w:rPr>
        <w:t xml:space="preserve"> (injected mass 49.64 µg, Berry 1</w:t>
      </w:r>
      <w:r w:rsidRPr="008947DB">
        <w:rPr>
          <w:color w:val="000000" w:themeColor="text1"/>
          <w:vertAlign w:val="superscript"/>
        </w:rPr>
        <w:t>st</w:t>
      </w:r>
      <w:r w:rsidRPr="008947DB">
        <w:rPr>
          <w:color w:val="000000" w:themeColor="text1"/>
        </w:rPr>
        <w:t xml:space="preserve"> degree fit, detector 1 disabled, Shodex OHpak SB-G, LB-806M, Agilent PL-Aquagel OH Mixed-M @ 1 ml min</w:t>
      </w:r>
      <w:r>
        <w:t>/L</w:t>
      </w:r>
      <w:r>
        <w:rPr>
          <w:color w:val="000000" w:themeColor="text1"/>
        </w:rPr>
        <w:t xml:space="preserve">) </w:t>
      </w:r>
    </w:p>
    <w:p w14:paraId="097F3D9E" w14:textId="77777777" w:rsidR="0047319D" w:rsidRPr="008947DB" w:rsidRDefault="0047319D" w:rsidP="0047319D">
      <w:pPr>
        <w:pStyle w:val="Undertittel"/>
        <w:keepNext/>
        <w:rPr>
          <w:color w:val="000000" w:themeColor="text1"/>
        </w:rPr>
      </w:pPr>
      <w:r w:rsidRPr="008947DB">
        <w:rPr>
          <w:noProof/>
          <w:color w:val="000000" w:themeColor="text1"/>
        </w:rPr>
        <w:drawing>
          <wp:inline distT="0" distB="0" distL="0" distR="0" wp14:anchorId="063D2D67" wp14:editId="7403875B">
            <wp:extent cx="2779395" cy="1546084"/>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4">
                      <a:extLst>
                        <a:ext uri="{28A0092B-C50C-407E-A947-70E740481C1C}">
                          <a14:useLocalDpi xmlns:a14="http://schemas.microsoft.com/office/drawing/2010/main" val="0"/>
                        </a:ext>
                      </a:extLst>
                    </a:blip>
                    <a:srcRect t="16560"/>
                    <a:stretch/>
                  </pic:blipFill>
                  <pic:spPr bwMode="auto">
                    <a:xfrm>
                      <a:off x="0" y="0"/>
                      <a:ext cx="2779920" cy="1546376"/>
                    </a:xfrm>
                    <a:prstGeom prst="rect">
                      <a:avLst/>
                    </a:prstGeom>
                    <a:noFill/>
                    <a:ln>
                      <a:noFill/>
                    </a:ln>
                    <a:extLst>
                      <a:ext uri="{53640926-AAD7-44D8-BBD7-CCE9431645EC}">
                        <a14:shadowObscured xmlns:a14="http://schemas.microsoft.com/office/drawing/2010/main"/>
                      </a:ext>
                    </a:extLst>
                  </pic:spPr>
                </pic:pic>
              </a:graphicData>
            </a:graphic>
          </wp:inline>
        </w:drawing>
      </w:r>
      <w:r w:rsidRPr="008947DB">
        <w:rPr>
          <w:color w:val="000000" w:themeColor="text1"/>
        </w:rPr>
        <w:t xml:space="preserve"> </w:t>
      </w:r>
      <w:r w:rsidRPr="008947DB">
        <w:rPr>
          <w:noProof/>
          <w:color w:val="000000" w:themeColor="text1"/>
        </w:rPr>
        <w:drawing>
          <wp:inline distT="0" distB="0" distL="0" distR="0" wp14:anchorId="466C9E14" wp14:editId="4FF92E05">
            <wp:extent cx="2779395" cy="1546084"/>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5">
                      <a:extLst>
                        <a:ext uri="{28A0092B-C50C-407E-A947-70E740481C1C}">
                          <a14:useLocalDpi xmlns:a14="http://schemas.microsoft.com/office/drawing/2010/main" val="0"/>
                        </a:ext>
                      </a:extLst>
                    </a:blip>
                    <a:srcRect t="16560"/>
                    <a:stretch/>
                  </pic:blipFill>
                  <pic:spPr bwMode="auto">
                    <a:xfrm>
                      <a:off x="0" y="0"/>
                      <a:ext cx="2779920" cy="1546376"/>
                    </a:xfrm>
                    <a:prstGeom prst="rect">
                      <a:avLst/>
                    </a:prstGeom>
                    <a:noFill/>
                    <a:ln>
                      <a:noFill/>
                    </a:ln>
                    <a:extLst>
                      <a:ext uri="{53640926-AAD7-44D8-BBD7-CCE9431645EC}">
                        <a14:shadowObscured xmlns:a14="http://schemas.microsoft.com/office/drawing/2010/main"/>
                      </a:ext>
                    </a:extLst>
                  </pic:spPr>
                </pic:pic>
              </a:graphicData>
            </a:graphic>
          </wp:inline>
        </w:drawing>
      </w:r>
    </w:p>
    <w:p w14:paraId="716B8334" w14:textId="77777777" w:rsidR="0047319D" w:rsidRPr="008947DB" w:rsidRDefault="0047319D" w:rsidP="0047319D">
      <w:pPr>
        <w:pStyle w:val="Bildetekst"/>
        <w:rPr>
          <w:color w:val="000000" w:themeColor="text1"/>
        </w:rPr>
      </w:pPr>
      <w:r>
        <w:rPr>
          <w:color w:val="000000" w:themeColor="text1"/>
        </w:rPr>
        <w:t>Figure</w:t>
      </w:r>
      <w:r w:rsidRPr="008947DB">
        <w:rPr>
          <w:color w:val="000000" w:themeColor="text1"/>
        </w:rPr>
        <w:t xml:space="preserve"> </w:t>
      </w:r>
      <w:r>
        <w:rPr>
          <w:color w:val="000000" w:themeColor="text1"/>
        </w:rPr>
        <w:fldChar w:fldCharType="begin"/>
      </w:r>
      <w:r>
        <w:rPr>
          <w:color w:val="000000" w:themeColor="text1"/>
        </w:rPr>
        <w:instrText xml:space="preserve"> SEQ Figure \* ARABIC </w:instrText>
      </w:r>
      <w:r>
        <w:rPr>
          <w:color w:val="000000" w:themeColor="text1"/>
        </w:rPr>
        <w:fldChar w:fldCharType="separate"/>
      </w:r>
      <w:r w:rsidR="00F5452A">
        <w:rPr>
          <w:noProof/>
          <w:color w:val="000000" w:themeColor="text1"/>
        </w:rPr>
        <w:t>8</w:t>
      </w:r>
      <w:r>
        <w:rPr>
          <w:color w:val="000000" w:themeColor="text1"/>
        </w:rPr>
        <w:fldChar w:fldCharType="end"/>
      </w:r>
      <w:r w:rsidRPr="008947DB">
        <w:rPr>
          <w:color w:val="000000" w:themeColor="text1"/>
        </w:rPr>
        <w:t xml:space="preserve"> HPAM 7030 18 MDa </w:t>
      </w:r>
      <w:r>
        <w:rPr>
          <w:color w:val="000000" w:themeColor="text1"/>
        </w:rPr>
        <w:t>before exposure</w:t>
      </w:r>
      <w:r w:rsidRPr="008947DB">
        <w:rPr>
          <w:color w:val="000000" w:themeColor="text1"/>
        </w:rPr>
        <w:t xml:space="preserve"> (</w:t>
      </w:r>
      <w:r>
        <w:rPr>
          <w:color w:val="000000" w:themeColor="text1"/>
        </w:rPr>
        <w:t>injected mass 14.93 µg,</w:t>
      </w:r>
      <w:r w:rsidRPr="008947DB">
        <w:rPr>
          <w:color w:val="000000" w:themeColor="text1"/>
        </w:rPr>
        <w:t xml:space="preserve"> Berry 3</w:t>
      </w:r>
      <w:r w:rsidRPr="008947DB">
        <w:rPr>
          <w:color w:val="000000" w:themeColor="text1"/>
          <w:vertAlign w:val="superscript"/>
        </w:rPr>
        <w:t>rd</w:t>
      </w:r>
      <w:r w:rsidRPr="008947DB">
        <w:rPr>
          <w:color w:val="000000" w:themeColor="text1"/>
        </w:rPr>
        <w:t xml:space="preserve"> degree fit, detector 1 and 2 disabled, Shodex OHpak </w:t>
      </w:r>
      <w:r>
        <w:rPr>
          <w:color w:val="000000" w:themeColor="text1"/>
        </w:rPr>
        <w:t>LB-G, LB-806M, SB-807 @ 0.15 ml/</w:t>
      </w:r>
      <w:r w:rsidRPr="008947DB">
        <w:rPr>
          <w:color w:val="000000" w:themeColor="text1"/>
        </w:rPr>
        <w:t>min</w:t>
      </w:r>
      <w:r>
        <w:rPr>
          <w:color w:val="000000" w:themeColor="text1"/>
        </w:rPr>
        <w:t xml:space="preserve">), and after 30 days (injected mass 12.85 </w:t>
      </w:r>
      <w:r w:rsidRPr="008947DB">
        <w:rPr>
          <w:color w:val="000000" w:themeColor="text1"/>
        </w:rPr>
        <w:t>µg</w:t>
      </w:r>
      <w:r>
        <w:rPr>
          <w:color w:val="000000" w:themeColor="text1"/>
        </w:rPr>
        <w:t xml:space="preserve">) and 60 days </w:t>
      </w:r>
      <w:r w:rsidRPr="008947DB">
        <w:rPr>
          <w:color w:val="000000" w:themeColor="text1"/>
        </w:rPr>
        <w:t>(injected mass 24.22 µg)</w:t>
      </w:r>
      <w:r>
        <w:rPr>
          <w:color w:val="000000" w:themeColor="text1"/>
        </w:rPr>
        <w:t xml:space="preserve"> with </w:t>
      </w:r>
      <w:r w:rsidRPr="008947DB">
        <w:rPr>
          <w:color w:val="000000" w:themeColor="text1"/>
        </w:rPr>
        <w:t>random coil fit, detector 1 disabled, Shodex OHpak SB-G, LB-806M, Agilent PL-Aquagel OH Mixed-M @ 1 ml</w:t>
      </w:r>
      <w:r>
        <w:rPr>
          <w:color w:val="000000" w:themeColor="text1"/>
        </w:rPr>
        <w:t>/</w:t>
      </w:r>
      <w:r w:rsidRPr="008947DB">
        <w:rPr>
          <w:color w:val="000000" w:themeColor="text1"/>
        </w:rPr>
        <w:t>min</w:t>
      </w:r>
      <w:r>
        <w:rPr>
          <w:color w:val="000000" w:themeColor="text1"/>
        </w:rPr>
        <w:t>.</w:t>
      </w:r>
    </w:p>
    <w:p w14:paraId="4495538F" w14:textId="77777777" w:rsidR="0047319D" w:rsidRPr="008947DB" w:rsidRDefault="0047319D" w:rsidP="0047319D">
      <w:pPr>
        <w:rPr>
          <w:color w:val="000000" w:themeColor="text1"/>
        </w:rPr>
      </w:pPr>
      <w:r w:rsidRPr="008947DB">
        <w:rPr>
          <w:noProof/>
          <w:color w:val="000000" w:themeColor="text1"/>
        </w:rPr>
        <w:drawing>
          <wp:inline distT="0" distB="0" distL="0" distR="0" wp14:anchorId="25675DF8" wp14:editId="098CB901">
            <wp:extent cx="2779395" cy="1539947"/>
            <wp:effectExtent l="0" t="0" r="190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6">
                      <a:extLst>
                        <a:ext uri="{28A0092B-C50C-407E-A947-70E740481C1C}">
                          <a14:useLocalDpi xmlns:a14="http://schemas.microsoft.com/office/drawing/2010/main" val="0"/>
                        </a:ext>
                      </a:extLst>
                    </a:blip>
                    <a:srcRect t="16891"/>
                    <a:stretch/>
                  </pic:blipFill>
                  <pic:spPr bwMode="auto">
                    <a:xfrm>
                      <a:off x="0" y="0"/>
                      <a:ext cx="2779920" cy="1540238"/>
                    </a:xfrm>
                    <a:prstGeom prst="rect">
                      <a:avLst/>
                    </a:prstGeom>
                    <a:noFill/>
                    <a:ln>
                      <a:noFill/>
                    </a:ln>
                    <a:extLst>
                      <a:ext uri="{53640926-AAD7-44D8-BBD7-CCE9431645EC}">
                        <a14:shadowObscured xmlns:a14="http://schemas.microsoft.com/office/drawing/2010/main"/>
                      </a:ext>
                    </a:extLst>
                  </pic:spPr>
                </pic:pic>
              </a:graphicData>
            </a:graphic>
          </wp:inline>
        </w:drawing>
      </w:r>
      <w:r w:rsidRPr="008947DB">
        <w:rPr>
          <w:color w:val="000000" w:themeColor="text1"/>
        </w:rPr>
        <w:t xml:space="preserve">  </w:t>
      </w:r>
      <w:r w:rsidRPr="008947DB">
        <w:rPr>
          <w:noProof/>
          <w:color w:val="000000" w:themeColor="text1"/>
        </w:rPr>
        <w:drawing>
          <wp:inline distT="0" distB="0" distL="0" distR="0" wp14:anchorId="76A220E5" wp14:editId="44D4E09C">
            <wp:extent cx="2779395" cy="1539947"/>
            <wp:effectExtent l="0" t="0" r="190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7">
                      <a:extLst>
                        <a:ext uri="{28A0092B-C50C-407E-A947-70E740481C1C}">
                          <a14:useLocalDpi xmlns:a14="http://schemas.microsoft.com/office/drawing/2010/main" val="0"/>
                        </a:ext>
                      </a:extLst>
                    </a:blip>
                    <a:srcRect t="16891"/>
                    <a:stretch/>
                  </pic:blipFill>
                  <pic:spPr bwMode="auto">
                    <a:xfrm>
                      <a:off x="0" y="0"/>
                      <a:ext cx="2779920" cy="1540238"/>
                    </a:xfrm>
                    <a:prstGeom prst="rect">
                      <a:avLst/>
                    </a:prstGeom>
                    <a:noFill/>
                    <a:ln>
                      <a:noFill/>
                    </a:ln>
                    <a:extLst>
                      <a:ext uri="{53640926-AAD7-44D8-BBD7-CCE9431645EC}">
                        <a14:shadowObscured xmlns:a14="http://schemas.microsoft.com/office/drawing/2010/main"/>
                      </a:ext>
                    </a:extLst>
                  </pic:spPr>
                </pic:pic>
              </a:graphicData>
            </a:graphic>
          </wp:inline>
        </w:drawing>
      </w:r>
    </w:p>
    <w:p w14:paraId="2FB35D8E" w14:textId="77777777" w:rsidR="0047319D" w:rsidRPr="008947DB" w:rsidRDefault="0047319D" w:rsidP="0047319D">
      <w:pPr>
        <w:pStyle w:val="Bildetekst"/>
        <w:rPr>
          <w:color w:val="000000" w:themeColor="text1"/>
        </w:rPr>
      </w:pPr>
      <w:r>
        <w:rPr>
          <w:color w:val="000000" w:themeColor="text1"/>
        </w:rPr>
        <w:t>Figure</w:t>
      </w:r>
      <w:r w:rsidRPr="008947DB">
        <w:rPr>
          <w:color w:val="000000" w:themeColor="text1"/>
        </w:rPr>
        <w:t xml:space="preserve"> </w:t>
      </w:r>
      <w:r>
        <w:rPr>
          <w:color w:val="000000" w:themeColor="text1"/>
        </w:rPr>
        <w:fldChar w:fldCharType="begin"/>
      </w:r>
      <w:r>
        <w:rPr>
          <w:color w:val="000000" w:themeColor="text1"/>
        </w:rPr>
        <w:instrText xml:space="preserve"> SEQ Figure \* ARABIC </w:instrText>
      </w:r>
      <w:r>
        <w:rPr>
          <w:color w:val="000000" w:themeColor="text1"/>
        </w:rPr>
        <w:fldChar w:fldCharType="separate"/>
      </w:r>
      <w:r w:rsidR="00F5452A">
        <w:rPr>
          <w:noProof/>
          <w:color w:val="000000" w:themeColor="text1"/>
        </w:rPr>
        <w:t>9</w:t>
      </w:r>
      <w:r>
        <w:rPr>
          <w:color w:val="000000" w:themeColor="text1"/>
        </w:rPr>
        <w:fldChar w:fldCharType="end"/>
      </w:r>
      <w:r>
        <w:rPr>
          <w:color w:val="000000" w:themeColor="text1"/>
        </w:rPr>
        <w:t xml:space="preserve"> HPAM 6040 10 MDa before exposure (injected mass 12.39 µg</w:t>
      </w:r>
      <w:r w:rsidRPr="008947DB">
        <w:rPr>
          <w:color w:val="000000" w:themeColor="text1"/>
        </w:rPr>
        <w:t>, Berry 3</w:t>
      </w:r>
      <w:r w:rsidRPr="008947DB">
        <w:rPr>
          <w:color w:val="000000" w:themeColor="text1"/>
          <w:vertAlign w:val="superscript"/>
        </w:rPr>
        <w:t>rd</w:t>
      </w:r>
      <w:r w:rsidRPr="008947DB">
        <w:rPr>
          <w:color w:val="000000" w:themeColor="text1"/>
        </w:rPr>
        <w:t xml:space="preserve"> degree fit, detector 1 and 2 disabled, Shodex OHpak LB-G, LB-806M, SB-807 OH @ 0.15 ml</w:t>
      </w:r>
      <w:r>
        <w:rPr>
          <w:color w:val="000000" w:themeColor="text1"/>
        </w:rPr>
        <w:t>/</w:t>
      </w:r>
      <w:r w:rsidRPr="008947DB">
        <w:rPr>
          <w:color w:val="000000" w:themeColor="text1"/>
        </w:rPr>
        <w:t>min</w:t>
      </w:r>
      <w:r>
        <w:rPr>
          <w:color w:val="000000" w:themeColor="text1"/>
        </w:rPr>
        <w:t>)</w:t>
      </w:r>
      <w:r w:rsidRPr="008947DB">
        <w:rPr>
          <w:color w:val="000000" w:themeColor="text1"/>
        </w:rPr>
        <w:t>,</w:t>
      </w:r>
      <w:r>
        <w:rPr>
          <w:color w:val="000000" w:themeColor="text1"/>
        </w:rPr>
        <w:t xml:space="preserve"> and after</w:t>
      </w:r>
      <w:r w:rsidRPr="008947DB">
        <w:rPr>
          <w:color w:val="000000" w:themeColor="text1"/>
        </w:rPr>
        <w:t xml:space="preserve"> 30 days</w:t>
      </w:r>
      <w:r>
        <w:rPr>
          <w:color w:val="000000" w:themeColor="text1"/>
        </w:rPr>
        <w:t xml:space="preserve"> </w:t>
      </w:r>
      <w:r w:rsidRPr="008947DB">
        <w:rPr>
          <w:color w:val="000000" w:themeColor="text1"/>
        </w:rPr>
        <w:t>(injected m</w:t>
      </w:r>
      <w:r>
        <w:rPr>
          <w:color w:val="000000" w:themeColor="text1"/>
        </w:rPr>
        <w:t>ass 20.69 µg)</w:t>
      </w:r>
      <w:r w:rsidRPr="008947DB">
        <w:rPr>
          <w:color w:val="000000" w:themeColor="text1"/>
        </w:rPr>
        <w:t xml:space="preserve">, and 60 days </w:t>
      </w:r>
      <w:r>
        <w:rPr>
          <w:color w:val="000000" w:themeColor="text1"/>
        </w:rPr>
        <w:t>exposure (</w:t>
      </w:r>
      <w:r w:rsidRPr="008947DB">
        <w:rPr>
          <w:color w:val="000000" w:themeColor="text1"/>
        </w:rPr>
        <w:t xml:space="preserve">injected mass 19.62 µg) </w:t>
      </w:r>
      <w:r>
        <w:rPr>
          <w:color w:val="000000" w:themeColor="text1"/>
        </w:rPr>
        <w:t xml:space="preserve">with </w:t>
      </w:r>
      <w:r w:rsidRPr="008947DB">
        <w:rPr>
          <w:color w:val="000000" w:themeColor="text1"/>
        </w:rPr>
        <w:t>random coil fit, detector 1 disabled, Shodex OHpak SB-G, LB-806M, Agile</w:t>
      </w:r>
      <w:r>
        <w:rPr>
          <w:color w:val="000000" w:themeColor="text1"/>
        </w:rPr>
        <w:t>nt PL-Aquagel OH Mixed-M @ 1 ml/</w:t>
      </w:r>
      <w:r w:rsidRPr="008947DB">
        <w:rPr>
          <w:color w:val="000000" w:themeColor="text1"/>
        </w:rPr>
        <w:t>min</w:t>
      </w:r>
      <w:r>
        <w:rPr>
          <w:color w:val="000000" w:themeColor="text1"/>
        </w:rPr>
        <w:t xml:space="preserve">. </w:t>
      </w:r>
    </w:p>
    <w:p w14:paraId="0F18EACE" w14:textId="77777777" w:rsidR="0047319D" w:rsidRPr="008947DB" w:rsidRDefault="0047319D" w:rsidP="0047319D">
      <w:pPr>
        <w:pStyle w:val="Undertittel"/>
        <w:keepNext/>
        <w:rPr>
          <w:color w:val="000000" w:themeColor="text1"/>
        </w:rPr>
      </w:pPr>
      <w:r w:rsidRPr="008947DB">
        <w:rPr>
          <w:color w:val="000000" w:themeColor="text1"/>
        </w:rPr>
        <w:lastRenderedPageBreak/>
        <w:t xml:space="preserve"> </w:t>
      </w:r>
      <w:r w:rsidRPr="008947DB">
        <w:rPr>
          <w:noProof/>
          <w:color w:val="000000" w:themeColor="text1"/>
        </w:rPr>
        <w:drawing>
          <wp:inline distT="0" distB="0" distL="0" distR="0" wp14:anchorId="35B99E68" wp14:editId="2CFEDE8A">
            <wp:extent cx="2779395" cy="1536059"/>
            <wp:effectExtent l="0" t="0" r="190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8">
                      <a:extLst>
                        <a:ext uri="{28A0092B-C50C-407E-A947-70E740481C1C}">
                          <a14:useLocalDpi xmlns:a14="http://schemas.microsoft.com/office/drawing/2010/main" val="0"/>
                        </a:ext>
                      </a:extLst>
                    </a:blip>
                    <a:srcRect t="17101"/>
                    <a:stretch/>
                  </pic:blipFill>
                  <pic:spPr bwMode="auto">
                    <a:xfrm>
                      <a:off x="0" y="0"/>
                      <a:ext cx="2779920" cy="1536349"/>
                    </a:xfrm>
                    <a:prstGeom prst="rect">
                      <a:avLst/>
                    </a:prstGeom>
                    <a:noFill/>
                    <a:ln>
                      <a:noFill/>
                    </a:ln>
                    <a:extLst>
                      <a:ext uri="{53640926-AAD7-44D8-BBD7-CCE9431645EC}">
                        <a14:shadowObscured xmlns:a14="http://schemas.microsoft.com/office/drawing/2010/main"/>
                      </a:ext>
                    </a:extLst>
                  </pic:spPr>
                </pic:pic>
              </a:graphicData>
            </a:graphic>
          </wp:inline>
        </w:drawing>
      </w:r>
      <w:r w:rsidRPr="008947DB">
        <w:rPr>
          <w:color w:val="000000" w:themeColor="text1"/>
        </w:rPr>
        <w:t xml:space="preserve"> </w:t>
      </w:r>
      <w:r w:rsidRPr="008947DB">
        <w:rPr>
          <w:noProof/>
          <w:color w:val="000000" w:themeColor="text1"/>
        </w:rPr>
        <w:drawing>
          <wp:inline distT="0" distB="0" distL="0" distR="0" wp14:anchorId="48AC170B" wp14:editId="0CFCE2B5">
            <wp:extent cx="2779395" cy="1536059"/>
            <wp:effectExtent l="0" t="0" r="190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9">
                      <a:extLst>
                        <a:ext uri="{28A0092B-C50C-407E-A947-70E740481C1C}">
                          <a14:useLocalDpi xmlns:a14="http://schemas.microsoft.com/office/drawing/2010/main" val="0"/>
                        </a:ext>
                      </a:extLst>
                    </a:blip>
                    <a:srcRect t="17101"/>
                    <a:stretch/>
                  </pic:blipFill>
                  <pic:spPr bwMode="auto">
                    <a:xfrm>
                      <a:off x="0" y="0"/>
                      <a:ext cx="2779920" cy="1536349"/>
                    </a:xfrm>
                    <a:prstGeom prst="rect">
                      <a:avLst/>
                    </a:prstGeom>
                    <a:noFill/>
                    <a:ln>
                      <a:noFill/>
                    </a:ln>
                    <a:extLst>
                      <a:ext uri="{53640926-AAD7-44D8-BBD7-CCE9431645EC}">
                        <a14:shadowObscured xmlns:a14="http://schemas.microsoft.com/office/drawing/2010/main"/>
                      </a:ext>
                    </a:extLst>
                  </pic:spPr>
                </pic:pic>
              </a:graphicData>
            </a:graphic>
          </wp:inline>
        </w:drawing>
      </w:r>
    </w:p>
    <w:p w14:paraId="49F4889F" w14:textId="77777777" w:rsidR="0047319D" w:rsidRPr="008947DB" w:rsidRDefault="0047319D" w:rsidP="0047319D">
      <w:pPr>
        <w:pStyle w:val="Bildetekst"/>
        <w:rPr>
          <w:color w:val="000000" w:themeColor="text1"/>
        </w:rPr>
      </w:pPr>
      <w:r>
        <w:rPr>
          <w:color w:val="000000" w:themeColor="text1"/>
        </w:rPr>
        <w:t>Figure</w:t>
      </w:r>
      <w:r w:rsidRPr="008947DB">
        <w:rPr>
          <w:color w:val="000000" w:themeColor="text1"/>
        </w:rPr>
        <w:t xml:space="preserve"> </w:t>
      </w:r>
      <w:r>
        <w:rPr>
          <w:color w:val="000000" w:themeColor="text1"/>
        </w:rPr>
        <w:fldChar w:fldCharType="begin"/>
      </w:r>
      <w:r>
        <w:rPr>
          <w:color w:val="000000" w:themeColor="text1"/>
        </w:rPr>
        <w:instrText xml:space="preserve"> SEQ Figure \* ARABIC </w:instrText>
      </w:r>
      <w:r>
        <w:rPr>
          <w:color w:val="000000" w:themeColor="text1"/>
        </w:rPr>
        <w:fldChar w:fldCharType="separate"/>
      </w:r>
      <w:r w:rsidR="00F5452A">
        <w:rPr>
          <w:noProof/>
          <w:color w:val="000000" w:themeColor="text1"/>
        </w:rPr>
        <w:t>10</w:t>
      </w:r>
      <w:r>
        <w:rPr>
          <w:color w:val="000000" w:themeColor="text1"/>
        </w:rPr>
        <w:fldChar w:fldCharType="end"/>
      </w:r>
      <w:r w:rsidRPr="008947DB">
        <w:rPr>
          <w:color w:val="000000" w:themeColor="text1"/>
        </w:rPr>
        <w:t xml:space="preserve"> HPAM 3070 200 kDa in stock solution</w:t>
      </w:r>
      <w:r>
        <w:rPr>
          <w:color w:val="000000" w:themeColor="text1"/>
        </w:rPr>
        <w:t xml:space="preserve"> (left: i</w:t>
      </w:r>
      <w:r w:rsidRPr="008947DB">
        <w:rPr>
          <w:color w:val="000000" w:themeColor="text1"/>
        </w:rPr>
        <w:t>njected mass 70.25 µg right</w:t>
      </w:r>
      <w:r>
        <w:rPr>
          <w:color w:val="000000" w:themeColor="text1"/>
        </w:rPr>
        <w:t xml:space="preserve">: </w:t>
      </w:r>
      <w:r w:rsidRPr="008947DB">
        <w:rPr>
          <w:color w:val="000000" w:themeColor="text1"/>
        </w:rPr>
        <w:t>injected mass 6.98 µg</w:t>
      </w:r>
      <w:r>
        <w:rPr>
          <w:color w:val="000000" w:themeColor="text1"/>
        </w:rPr>
        <w:t>,</w:t>
      </w:r>
      <w:r w:rsidRPr="008947DB">
        <w:rPr>
          <w:color w:val="000000" w:themeColor="text1"/>
        </w:rPr>
        <w:t xml:space="preserve"> random coil fit, all detectors enabled, Shod</w:t>
      </w:r>
      <w:r>
        <w:rPr>
          <w:color w:val="000000" w:themeColor="text1"/>
        </w:rPr>
        <w:t>ex OHpak LB-G, LB-806M @ 0.5 ml/</w:t>
      </w:r>
      <w:r w:rsidRPr="008947DB">
        <w:rPr>
          <w:color w:val="000000" w:themeColor="text1"/>
        </w:rPr>
        <w:t>min</w:t>
      </w:r>
      <w:r>
        <w:rPr>
          <w:color w:val="000000" w:themeColor="text1"/>
        </w:rPr>
        <w:t>)</w:t>
      </w:r>
      <w:r w:rsidRPr="008947DB">
        <w:rPr>
          <w:color w:val="000000" w:themeColor="text1"/>
        </w:rPr>
        <w:t>,</w:t>
      </w:r>
      <w:r>
        <w:rPr>
          <w:color w:val="000000" w:themeColor="text1"/>
        </w:rPr>
        <w:t xml:space="preserve"> and after 30 days (injected mass 27.45 µg, </w:t>
      </w:r>
      <w:r w:rsidRPr="008947DB">
        <w:rPr>
          <w:color w:val="000000" w:themeColor="text1"/>
        </w:rPr>
        <w:t>random coil  fit, all detectors enabled, Shodex OHpak SB-G, LB-806M, Agilent PL-Aquagel OH Mixed-M @ 1 ml</w:t>
      </w:r>
      <w:r>
        <w:rPr>
          <w:color w:val="000000" w:themeColor="text1"/>
        </w:rPr>
        <w:t>/</w:t>
      </w:r>
      <w:r w:rsidRPr="008947DB">
        <w:rPr>
          <w:color w:val="000000" w:themeColor="text1"/>
        </w:rPr>
        <w:t>min</w:t>
      </w:r>
      <w:r>
        <w:rPr>
          <w:color w:val="000000" w:themeColor="text1"/>
        </w:rPr>
        <w:t>),</w:t>
      </w:r>
      <w:r w:rsidRPr="008947DB">
        <w:rPr>
          <w:color w:val="000000" w:themeColor="text1"/>
        </w:rPr>
        <w:t xml:space="preserve"> and 60 days </w:t>
      </w:r>
      <w:r>
        <w:rPr>
          <w:color w:val="000000" w:themeColor="text1"/>
        </w:rPr>
        <w:t>exposure</w:t>
      </w:r>
      <w:r w:rsidRPr="008947DB">
        <w:rPr>
          <w:color w:val="000000" w:themeColor="text1"/>
        </w:rPr>
        <w:t>. (injected mass 42.23 µg, Berry 1</w:t>
      </w:r>
      <w:r w:rsidRPr="008947DB">
        <w:rPr>
          <w:color w:val="000000" w:themeColor="text1"/>
          <w:vertAlign w:val="superscript"/>
        </w:rPr>
        <w:t>st</w:t>
      </w:r>
      <w:r w:rsidRPr="008947DB">
        <w:rPr>
          <w:color w:val="000000" w:themeColor="text1"/>
        </w:rPr>
        <w:t xml:space="preserve"> degree fit, detector 1, 2, disabled, Shodex OHpak SB-G, LB-806M, Agile</w:t>
      </w:r>
      <w:r>
        <w:rPr>
          <w:color w:val="000000" w:themeColor="text1"/>
        </w:rPr>
        <w:t>nt PL-Aquagel OH Mixed-M @ 1 ml/</w:t>
      </w:r>
      <w:r w:rsidRPr="008947DB">
        <w:rPr>
          <w:color w:val="000000" w:themeColor="text1"/>
        </w:rPr>
        <w:t>min</w:t>
      </w:r>
      <w:r>
        <w:rPr>
          <w:color w:val="000000" w:themeColor="text1"/>
        </w:rPr>
        <w:t>)</w:t>
      </w:r>
    </w:p>
    <w:p w14:paraId="452A26E9" w14:textId="77777777" w:rsidR="0047319D" w:rsidRPr="008947DB" w:rsidRDefault="0047319D" w:rsidP="0047319D">
      <w:pPr>
        <w:pStyle w:val="Overskrift4"/>
      </w:pPr>
      <w:r w:rsidRPr="008947DB">
        <w:t>PAMPS</w:t>
      </w:r>
    </w:p>
    <w:p w14:paraId="7D2388BD" w14:textId="77777777" w:rsidR="0047319D" w:rsidRPr="008947DB" w:rsidRDefault="0047319D" w:rsidP="0047319D">
      <w:pPr>
        <w:pStyle w:val="Undertittel"/>
        <w:keepNext/>
        <w:rPr>
          <w:color w:val="000000" w:themeColor="text1"/>
        </w:rPr>
      </w:pPr>
      <w:r w:rsidRPr="008947DB">
        <w:rPr>
          <w:noProof/>
          <w:color w:val="000000" w:themeColor="text1"/>
        </w:rPr>
        <w:drawing>
          <wp:inline distT="0" distB="0" distL="0" distR="0" wp14:anchorId="5C91E7D5" wp14:editId="6477CB6A">
            <wp:extent cx="2779395" cy="1555610"/>
            <wp:effectExtent l="0" t="0" r="190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0">
                      <a:extLst>
                        <a:ext uri="{28A0092B-C50C-407E-A947-70E740481C1C}">
                          <a14:useLocalDpi xmlns:a14="http://schemas.microsoft.com/office/drawing/2010/main" val="0"/>
                        </a:ext>
                      </a:extLst>
                    </a:blip>
                    <a:srcRect t="16046"/>
                    <a:stretch/>
                  </pic:blipFill>
                  <pic:spPr bwMode="auto">
                    <a:xfrm>
                      <a:off x="0" y="0"/>
                      <a:ext cx="2779920" cy="1555904"/>
                    </a:xfrm>
                    <a:prstGeom prst="rect">
                      <a:avLst/>
                    </a:prstGeom>
                    <a:noFill/>
                    <a:ln>
                      <a:noFill/>
                    </a:ln>
                    <a:extLst>
                      <a:ext uri="{53640926-AAD7-44D8-BBD7-CCE9431645EC}">
                        <a14:shadowObscured xmlns:a14="http://schemas.microsoft.com/office/drawing/2010/main"/>
                      </a:ext>
                    </a:extLst>
                  </pic:spPr>
                </pic:pic>
              </a:graphicData>
            </a:graphic>
          </wp:inline>
        </w:drawing>
      </w:r>
      <w:r w:rsidRPr="008947DB">
        <w:rPr>
          <w:color w:val="000000" w:themeColor="text1"/>
        </w:rPr>
        <w:t xml:space="preserve"> </w:t>
      </w:r>
      <w:r w:rsidRPr="008947DB">
        <w:rPr>
          <w:noProof/>
          <w:color w:val="000000" w:themeColor="text1"/>
        </w:rPr>
        <w:drawing>
          <wp:inline distT="0" distB="0" distL="0" distR="0" wp14:anchorId="62C39712" wp14:editId="04876728">
            <wp:extent cx="2779395" cy="154439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1">
                      <a:extLst>
                        <a:ext uri="{28A0092B-C50C-407E-A947-70E740481C1C}">
                          <a14:useLocalDpi xmlns:a14="http://schemas.microsoft.com/office/drawing/2010/main" val="0"/>
                        </a:ext>
                      </a:extLst>
                    </a:blip>
                    <a:srcRect t="16651"/>
                    <a:stretch/>
                  </pic:blipFill>
                  <pic:spPr bwMode="auto">
                    <a:xfrm>
                      <a:off x="0" y="0"/>
                      <a:ext cx="2779920" cy="1544682"/>
                    </a:xfrm>
                    <a:prstGeom prst="rect">
                      <a:avLst/>
                    </a:prstGeom>
                    <a:noFill/>
                    <a:ln>
                      <a:noFill/>
                    </a:ln>
                    <a:extLst>
                      <a:ext uri="{53640926-AAD7-44D8-BBD7-CCE9431645EC}">
                        <a14:shadowObscured xmlns:a14="http://schemas.microsoft.com/office/drawing/2010/main"/>
                      </a:ext>
                    </a:extLst>
                  </pic:spPr>
                </pic:pic>
              </a:graphicData>
            </a:graphic>
          </wp:inline>
        </w:drawing>
      </w:r>
    </w:p>
    <w:p w14:paraId="5741C188" w14:textId="77777777" w:rsidR="0047319D" w:rsidRDefault="0047319D" w:rsidP="0047319D">
      <w:pPr>
        <w:pStyle w:val="Bildetekst"/>
        <w:rPr>
          <w:color w:val="000000" w:themeColor="text1"/>
        </w:rPr>
      </w:pPr>
      <w:r>
        <w:rPr>
          <w:color w:val="000000" w:themeColor="text1"/>
        </w:rPr>
        <w:t>Figure</w:t>
      </w:r>
      <w:r w:rsidRPr="008947DB">
        <w:rPr>
          <w:color w:val="000000" w:themeColor="text1"/>
        </w:rPr>
        <w:t xml:space="preserve"> </w:t>
      </w:r>
      <w:r>
        <w:rPr>
          <w:color w:val="000000" w:themeColor="text1"/>
        </w:rPr>
        <w:fldChar w:fldCharType="begin"/>
      </w:r>
      <w:r>
        <w:rPr>
          <w:color w:val="000000" w:themeColor="text1"/>
        </w:rPr>
        <w:instrText xml:space="preserve"> SEQ Figure \* ARABIC </w:instrText>
      </w:r>
      <w:r>
        <w:rPr>
          <w:color w:val="000000" w:themeColor="text1"/>
        </w:rPr>
        <w:fldChar w:fldCharType="separate"/>
      </w:r>
      <w:r w:rsidR="00F5452A">
        <w:rPr>
          <w:noProof/>
          <w:color w:val="000000" w:themeColor="text1"/>
        </w:rPr>
        <w:t>11</w:t>
      </w:r>
      <w:r>
        <w:rPr>
          <w:color w:val="000000" w:themeColor="text1"/>
        </w:rPr>
        <w:fldChar w:fldCharType="end"/>
      </w:r>
      <w:r w:rsidRPr="008947DB">
        <w:rPr>
          <w:color w:val="000000" w:themeColor="text1"/>
        </w:rPr>
        <w:t xml:space="preserve"> PAMPS 2</w:t>
      </w:r>
      <w:r>
        <w:rPr>
          <w:color w:val="000000" w:themeColor="text1"/>
        </w:rPr>
        <w:t xml:space="preserve"> M</w:t>
      </w:r>
      <w:r w:rsidRPr="008947DB">
        <w:rPr>
          <w:color w:val="000000" w:themeColor="text1"/>
        </w:rPr>
        <w:t xml:space="preserve">Da </w:t>
      </w:r>
      <w:r>
        <w:rPr>
          <w:color w:val="000000" w:themeColor="text1"/>
        </w:rPr>
        <w:t xml:space="preserve">before exposure </w:t>
      </w:r>
      <w:r w:rsidRPr="008947DB">
        <w:rPr>
          <w:color w:val="000000" w:themeColor="text1"/>
        </w:rPr>
        <w:t>(left</w:t>
      </w:r>
      <w:r>
        <w:rPr>
          <w:color w:val="000000" w:themeColor="text1"/>
        </w:rPr>
        <w:t>:</w:t>
      </w:r>
      <w:r w:rsidRPr="008947DB">
        <w:rPr>
          <w:color w:val="000000" w:themeColor="text1"/>
        </w:rPr>
        <w:t xml:space="preserve"> </w:t>
      </w:r>
      <w:r>
        <w:rPr>
          <w:color w:val="000000" w:themeColor="text1"/>
        </w:rPr>
        <w:t>injected mass 34.72 µg</w:t>
      </w:r>
      <w:r w:rsidRPr="008947DB">
        <w:rPr>
          <w:color w:val="000000" w:themeColor="text1"/>
        </w:rPr>
        <w:t>, Berry 2</w:t>
      </w:r>
      <w:r w:rsidRPr="008947DB">
        <w:rPr>
          <w:color w:val="000000" w:themeColor="text1"/>
          <w:vertAlign w:val="superscript"/>
        </w:rPr>
        <w:t>nd</w:t>
      </w:r>
      <w:r w:rsidRPr="008947DB">
        <w:rPr>
          <w:color w:val="000000" w:themeColor="text1"/>
        </w:rPr>
        <w:t xml:space="preserve"> degree fit, all detectors enabled, Shodex OHpak SB-G, LB-806M, Agile</w:t>
      </w:r>
      <w:r>
        <w:rPr>
          <w:color w:val="000000" w:themeColor="text1"/>
        </w:rPr>
        <w:t>nt PL-Aquagel OH Mixed-M @ 1 ml/</w:t>
      </w:r>
      <w:r w:rsidRPr="008947DB">
        <w:rPr>
          <w:color w:val="000000" w:themeColor="text1"/>
        </w:rPr>
        <w:t>min</w:t>
      </w:r>
      <w:r>
        <w:rPr>
          <w:color w:val="000000" w:themeColor="text1"/>
        </w:rPr>
        <w:t>. right:</w:t>
      </w:r>
      <w:r w:rsidRPr="009710A6">
        <w:rPr>
          <w:color w:val="000000" w:themeColor="text1"/>
        </w:rPr>
        <w:t xml:space="preserve"> </w:t>
      </w:r>
      <w:r w:rsidRPr="008947DB">
        <w:rPr>
          <w:color w:val="000000" w:themeColor="text1"/>
        </w:rPr>
        <w:t>injected mass 33.75 µg, Berry 2</w:t>
      </w:r>
      <w:r w:rsidRPr="008947DB">
        <w:rPr>
          <w:color w:val="000000" w:themeColor="text1"/>
          <w:vertAlign w:val="superscript"/>
        </w:rPr>
        <w:t>nd</w:t>
      </w:r>
      <w:r w:rsidRPr="008947DB">
        <w:rPr>
          <w:color w:val="000000" w:themeColor="text1"/>
        </w:rPr>
        <w:t xml:space="preserve"> degree fit, detector 1,2, disabled, Shodex OHpak LB-</w:t>
      </w:r>
      <w:r>
        <w:rPr>
          <w:color w:val="000000" w:themeColor="text1"/>
        </w:rPr>
        <w:t>G, LB-806M, SB-807 OH @ 0.15 ml/</w:t>
      </w:r>
      <w:r w:rsidRPr="008947DB">
        <w:rPr>
          <w:color w:val="000000" w:themeColor="text1"/>
        </w:rPr>
        <w:t>min)</w:t>
      </w:r>
      <w:r>
        <w:rPr>
          <w:color w:val="000000" w:themeColor="text1"/>
        </w:rPr>
        <w:t xml:space="preserve">, 30 days </w:t>
      </w:r>
      <w:r w:rsidRPr="008947DB">
        <w:rPr>
          <w:color w:val="000000" w:themeColor="text1"/>
        </w:rPr>
        <w:t>(injected mass 17.98 µg), and 60 days</w:t>
      </w:r>
      <w:r>
        <w:rPr>
          <w:color w:val="000000" w:themeColor="text1"/>
        </w:rPr>
        <w:t xml:space="preserve"> </w:t>
      </w:r>
      <w:r w:rsidRPr="008947DB">
        <w:rPr>
          <w:color w:val="000000" w:themeColor="text1"/>
        </w:rPr>
        <w:t xml:space="preserve">(injected mass 42.90 µg) </w:t>
      </w:r>
      <w:r>
        <w:rPr>
          <w:color w:val="000000" w:themeColor="text1"/>
        </w:rPr>
        <w:t xml:space="preserve">with </w:t>
      </w:r>
      <w:r w:rsidRPr="008947DB">
        <w:rPr>
          <w:color w:val="000000" w:themeColor="text1"/>
        </w:rPr>
        <w:t>Berry 2</w:t>
      </w:r>
      <w:r w:rsidRPr="008947DB">
        <w:rPr>
          <w:color w:val="000000" w:themeColor="text1"/>
          <w:vertAlign w:val="superscript"/>
        </w:rPr>
        <w:t>nd</w:t>
      </w:r>
      <w:r w:rsidRPr="008947DB">
        <w:rPr>
          <w:color w:val="000000" w:themeColor="text1"/>
        </w:rPr>
        <w:t xml:space="preserve"> degree fit, detector 1 disabled, Shodex OHpak SB-G, LB-806M, Agilent PL-Aquagel OH Mixed-M @ 1 m</w:t>
      </w:r>
      <w:r>
        <w:rPr>
          <w:color w:val="000000" w:themeColor="text1"/>
        </w:rPr>
        <w:t>l/</w:t>
      </w:r>
      <w:r w:rsidRPr="008947DB">
        <w:rPr>
          <w:color w:val="000000" w:themeColor="text1"/>
        </w:rPr>
        <w:t>min</w:t>
      </w:r>
    </w:p>
    <w:p w14:paraId="10AA5673" w14:textId="77777777" w:rsidR="0047319D" w:rsidRPr="00BB6588" w:rsidRDefault="0047319D" w:rsidP="0047319D"/>
    <w:p w14:paraId="71C33DA9" w14:textId="77777777" w:rsidR="0047319D" w:rsidRDefault="0047319D" w:rsidP="0047319D">
      <w:pPr>
        <w:rPr>
          <w:rFonts w:asciiTheme="majorHAnsi" w:eastAsiaTheme="majorEastAsia" w:hAnsiTheme="majorHAnsi" w:cstheme="majorBidi"/>
          <w:color w:val="2E74B5" w:themeColor="accent1" w:themeShade="BF"/>
          <w:sz w:val="26"/>
          <w:szCs w:val="26"/>
        </w:rPr>
      </w:pPr>
      <w:r>
        <w:br w:type="page"/>
      </w:r>
    </w:p>
    <w:p w14:paraId="6A216BF6" w14:textId="77777777" w:rsidR="005840A2" w:rsidRDefault="005840A2" w:rsidP="0047319D">
      <w:pPr>
        <w:pStyle w:val="Overskrift3"/>
      </w:pPr>
      <w:r>
        <w:lastRenderedPageBreak/>
        <w:t>“</w:t>
      </w:r>
      <w:r w:rsidRPr="008B7017">
        <w:t>ROS</w:t>
      </w:r>
      <w:r w:rsidR="00EA5A9D">
        <w:t xml:space="preserve">” </w:t>
      </w:r>
      <w:r w:rsidRPr="008B7017">
        <w:t xml:space="preserve">experiment </w:t>
      </w:r>
    </w:p>
    <w:p w14:paraId="1F37A80B" w14:textId="77777777" w:rsidR="005840A2" w:rsidRPr="002E4860" w:rsidRDefault="005840A2" w:rsidP="005840A2">
      <w:r>
        <w:t>Chromatograms show instrument signal curves overlaid with molecular weight</w:t>
      </w:r>
      <w:r w:rsidR="0047319D">
        <w:t xml:space="preserve"> </w:t>
      </w:r>
      <w:r>
        <w:t>at elution volume (diagonal lines) after 30 days exposure. Instrument signal curves are not normalized. All samples are run with Shodex LB-806 HQ and Agilent PL aquagel-OH mixed-M in series at 0.5 ml/min with Berry 1</w:t>
      </w:r>
      <w:r w:rsidRPr="00382E97">
        <w:rPr>
          <w:vertAlign w:val="superscript"/>
        </w:rPr>
        <w:t>st</w:t>
      </w:r>
      <w:r>
        <w:t xml:space="preserve"> degree fits and detector 1 disabled. Injected amount is approximately 10</w:t>
      </w:r>
      <w:r w:rsidR="0047319D">
        <w:t>0</w:t>
      </w:r>
      <w:r>
        <w:t xml:space="preserve"> µ</w:t>
      </w:r>
      <w:r w:rsidR="0047319D">
        <w:t>L</w:t>
      </w:r>
      <w:r>
        <w:t xml:space="preserve"> unless otherwise specified. </w:t>
      </w:r>
      <w:r w:rsidR="0059156B" w:rsidRPr="0059156B">
        <w:rPr>
          <w:b/>
        </w:rPr>
        <w:t>Left:</w:t>
      </w:r>
      <w:r w:rsidR="0059156B">
        <w:t xml:space="preserve"> </w:t>
      </w:r>
      <w:r>
        <w:t>dRI = differential r</w:t>
      </w:r>
      <w:r w:rsidR="0059156B">
        <w:t>efractive index detector signal</w:t>
      </w:r>
      <w:r>
        <w:t xml:space="preserve"> </w:t>
      </w:r>
      <w:r w:rsidR="0059156B">
        <w:rPr>
          <w:b/>
        </w:rPr>
        <w:t xml:space="preserve">Right: </w:t>
      </w:r>
      <w:r w:rsidR="0059156B">
        <w:t>LS = light scatter 90 ° angle detector signal</w:t>
      </w:r>
    </w:p>
    <w:p w14:paraId="35366226" w14:textId="77777777" w:rsidR="005840A2" w:rsidRDefault="005840A2" w:rsidP="005840A2">
      <w:pPr>
        <w:keepNext/>
        <w:spacing w:after="0"/>
      </w:pPr>
      <w:r w:rsidRPr="00E81DC3">
        <w:rPr>
          <w:noProof/>
        </w:rPr>
        <w:drawing>
          <wp:inline distT="0" distB="0" distL="0" distR="0" wp14:anchorId="598D264C" wp14:editId="1703175D">
            <wp:extent cx="2699385" cy="1450340"/>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a:grayscl/>
                      <a:extLst>
                        <a:ext uri="{28A0092B-C50C-407E-A947-70E740481C1C}">
                          <a14:useLocalDpi xmlns:a14="http://schemas.microsoft.com/office/drawing/2010/main" val="0"/>
                        </a:ext>
                      </a:extLst>
                    </a:blip>
                    <a:srcRect t="19407"/>
                    <a:stretch/>
                  </pic:blipFill>
                  <pic:spPr bwMode="auto">
                    <a:xfrm>
                      <a:off x="0" y="0"/>
                      <a:ext cx="2700000" cy="1450670"/>
                    </a:xfrm>
                    <a:prstGeom prst="rect">
                      <a:avLst/>
                    </a:prstGeom>
                    <a:noFill/>
                    <a:ln>
                      <a:noFill/>
                    </a:ln>
                    <a:extLst>
                      <a:ext uri="{53640926-AAD7-44D8-BBD7-CCE9431645EC}">
                        <a14:shadowObscured xmlns:a14="http://schemas.microsoft.com/office/drawing/2010/main"/>
                      </a:ext>
                    </a:extLst>
                  </pic:spPr>
                </pic:pic>
              </a:graphicData>
            </a:graphic>
          </wp:inline>
        </w:drawing>
      </w:r>
      <w:r w:rsidRPr="00E81DC3">
        <w:rPr>
          <w:noProof/>
        </w:rPr>
        <w:drawing>
          <wp:inline distT="0" distB="0" distL="0" distR="0" wp14:anchorId="6CA417E2" wp14:editId="6E3535C8">
            <wp:extent cx="2699385" cy="1437640"/>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3">
                      <a:grayscl/>
                      <a:extLst>
                        <a:ext uri="{28A0092B-C50C-407E-A947-70E740481C1C}">
                          <a14:useLocalDpi xmlns:a14="http://schemas.microsoft.com/office/drawing/2010/main" val="0"/>
                        </a:ext>
                      </a:extLst>
                    </a:blip>
                    <a:srcRect t="20113"/>
                    <a:stretch/>
                  </pic:blipFill>
                  <pic:spPr bwMode="auto">
                    <a:xfrm>
                      <a:off x="0" y="0"/>
                      <a:ext cx="2700000" cy="1437968"/>
                    </a:xfrm>
                    <a:prstGeom prst="rect">
                      <a:avLst/>
                    </a:prstGeom>
                    <a:noFill/>
                    <a:ln>
                      <a:noFill/>
                    </a:ln>
                    <a:extLst>
                      <a:ext uri="{53640926-AAD7-44D8-BBD7-CCE9431645EC}">
                        <a14:shadowObscured xmlns:a14="http://schemas.microsoft.com/office/drawing/2010/main"/>
                      </a:ext>
                    </a:extLst>
                  </pic:spPr>
                </pic:pic>
              </a:graphicData>
            </a:graphic>
          </wp:inline>
        </w:drawing>
      </w:r>
    </w:p>
    <w:p w14:paraId="02600F78" w14:textId="77777777" w:rsidR="005840A2" w:rsidRDefault="005840A2" w:rsidP="005840A2">
      <w:pPr>
        <w:pStyle w:val="Bildetekst"/>
      </w:pPr>
      <w:r>
        <w:t xml:space="preserve">Figure </w:t>
      </w:r>
      <w:r>
        <w:fldChar w:fldCharType="begin"/>
      </w:r>
      <w:r>
        <w:instrText xml:space="preserve"> SEQ Figure \* ARABIC </w:instrText>
      </w:r>
      <w:r>
        <w:fldChar w:fldCharType="separate"/>
      </w:r>
      <w:r w:rsidR="00F5452A">
        <w:rPr>
          <w:noProof/>
        </w:rPr>
        <w:t>12</w:t>
      </w:r>
      <w:r>
        <w:fldChar w:fldCharType="end"/>
      </w:r>
      <w:r w:rsidR="008B7017">
        <w:t xml:space="preserve"> </w:t>
      </w:r>
      <w:r>
        <w:t>PAM 6 MDa at 10, 1, 0.1 g/L (10 µ</w:t>
      </w:r>
      <w:r w:rsidR="0047319D">
        <w:t>L</w:t>
      </w:r>
      <w:r>
        <w:t>, 50 µ</w:t>
      </w:r>
      <w:r w:rsidR="0047319D">
        <w:t>L</w:t>
      </w:r>
      <w:r>
        <w:t>, and 10</w:t>
      </w:r>
      <w:r w:rsidR="0047319D">
        <w:t>0</w:t>
      </w:r>
      <w:r>
        <w:t xml:space="preserve"> µ</w:t>
      </w:r>
      <w:r w:rsidR="0047319D">
        <w:t>L</w:t>
      </w:r>
      <w:r>
        <w:t xml:space="preserve"> injected). </w:t>
      </w:r>
    </w:p>
    <w:p w14:paraId="3A3E22E5" w14:textId="77777777" w:rsidR="005840A2" w:rsidRDefault="005840A2" w:rsidP="005840A2">
      <w:pPr>
        <w:spacing w:after="0"/>
      </w:pPr>
      <w:r w:rsidRPr="00052FFC">
        <w:rPr>
          <w:noProof/>
        </w:rPr>
        <w:drawing>
          <wp:inline distT="0" distB="0" distL="0" distR="0" wp14:anchorId="0A5D1D17" wp14:editId="3131B055">
            <wp:extent cx="2699385" cy="1380490"/>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4">
                      <a:grayscl/>
                      <a:extLst>
                        <a:ext uri="{28A0092B-C50C-407E-A947-70E740481C1C}">
                          <a14:useLocalDpi xmlns:a14="http://schemas.microsoft.com/office/drawing/2010/main" val="0"/>
                        </a:ext>
                      </a:extLst>
                    </a:blip>
                    <a:srcRect t="23288"/>
                    <a:stretch/>
                  </pic:blipFill>
                  <pic:spPr bwMode="auto">
                    <a:xfrm>
                      <a:off x="0" y="0"/>
                      <a:ext cx="2700000" cy="1380805"/>
                    </a:xfrm>
                    <a:prstGeom prst="rect">
                      <a:avLst/>
                    </a:prstGeom>
                    <a:noFill/>
                    <a:ln>
                      <a:noFill/>
                    </a:ln>
                    <a:extLst>
                      <a:ext uri="{53640926-AAD7-44D8-BBD7-CCE9431645EC}">
                        <a14:shadowObscured xmlns:a14="http://schemas.microsoft.com/office/drawing/2010/main"/>
                      </a:ext>
                    </a:extLst>
                  </pic:spPr>
                </pic:pic>
              </a:graphicData>
            </a:graphic>
          </wp:inline>
        </w:drawing>
      </w:r>
      <w:r w:rsidRPr="00052FFC">
        <w:rPr>
          <w:noProof/>
        </w:rPr>
        <w:drawing>
          <wp:inline distT="0" distB="0" distL="0" distR="0" wp14:anchorId="5A467077" wp14:editId="5B5558ED">
            <wp:extent cx="2699385" cy="138049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5">
                      <a:grayscl/>
                      <a:extLst>
                        <a:ext uri="{28A0092B-C50C-407E-A947-70E740481C1C}">
                          <a14:useLocalDpi xmlns:a14="http://schemas.microsoft.com/office/drawing/2010/main" val="0"/>
                        </a:ext>
                      </a:extLst>
                    </a:blip>
                    <a:srcRect t="23288"/>
                    <a:stretch/>
                  </pic:blipFill>
                  <pic:spPr bwMode="auto">
                    <a:xfrm>
                      <a:off x="0" y="0"/>
                      <a:ext cx="2700000" cy="1380805"/>
                    </a:xfrm>
                    <a:prstGeom prst="rect">
                      <a:avLst/>
                    </a:prstGeom>
                    <a:noFill/>
                    <a:ln>
                      <a:noFill/>
                    </a:ln>
                    <a:extLst>
                      <a:ext uri="{53640926-AAD7-44D8-BBD7-CCE9431645EC}">
                        <a14:shadowObscured xmlns:a14="http://schemas.microsoft.com/office/drawing/2010/main"/>
                      </a:ext>
                    </a:extLst>
                  </pic:spPr>
                </pic:pic>
              </a:graphicData>
            </a:graphic>
          </wp:inline>
        </w:drawing>
      </w:r>
    </w:p>
    <w:p w14:paraId="7CCD7CCA" w14:textId="77777777" w:rsidR="005840A2" w:rsidRDefault="005840A2" w:rsidP="005840A2">
      <w:pPr>
        <w:pStyle w:val="Bildetekst"/>
      </w:pPr>
      <w:r>
        <w:t xml:space="preserve">Figure </w:t>
      </w:r>
      <w:r>
        <w:fldChar w:fldCharType="begin"/>
      </w:r>
      <w:r>
        <w:instrText xml:space="preserve"> SEQ Figure \* ARABIC </w:instrText>
      </w:r>
      <w:r>
        <w:fldChar w:fldCharType="separate"/>
      </w:r>
      <w:r w:rsidR="00F5452A">
        <w:rPr>
          <w:noProof/>
        </w:rPr>
        <w:t>13</w:t>
      </w:r>
      <w:r>
        <w:fldChar w:fldCharType="end"/>
      </w:r>
      <w:r>
        <w:t xml:space="preserve"> PAM 6 MDa 100 mg/L in seawater </w:t>
      </w:r>
      <w:r w:rsidR="0047319D">
        <w:t>with</w:t>
      </w:r>
      <w:r>
        <w:t xml:space="preserve"> Fe(III) 5 mg</w:t>
      </w:r>
      <w:r w:rsidR="008B7017">
        <w:t xml:space="preserve"> </w:t>
      </w:r>
      <w:r>
        <w:t>L</w:t>
      </w:r>
      <w:r w:rsidR="008B7017">
        <w:rPr>
          <w:vertAlign w:val="superscript"/>
        </w:rPr>
        <w:t>-1</w:t>
      </w:r>
      <w:r>
        <w:t xml:space="preserve"> alone or in combination with thiourea 50 </w:t>
      </w:r>
      <w:r w:rsidR="008B7017">
        <w:t>mg L</w:t>
      </w:r>
      <w:r w:rsidR="008B7017">
        <w:rPr>
          <w:vertAlign w:val="superscript"/>
        </w:rPr>
        <w:t>-1</w:t>
      </w:r>
      <w:r w:rsidR="0047319D">
        <w:t>, EDTA 125 mg/L, or hypoxic conditions</w:t>
      </w:r>
      <w:r>
        <w:t xml:space="preserve">.  </w:t>
      </w:r>
    </w:p>
    <w:p w14:paraId="72393ACE" w14:textId="77777777" w:rsidR="005840A2" w:rsidRDefault="005840A2" w:rsidP="005840A2">
      <w:pPr>
        <w:keepNext/>
        <w:spacing w:after="0"/>
      </w:pPr>
      <w:r w:rsidRPr="00052FFC">
        <w:rPr>
          <w:noProof/>
        </w:rPr>
        <w:drawing>
          <wp:inline distT="0" distB="0" distL="0" distR="0" wp14:anchorId="744151D0" wp14:editId="08EC90FA">
            <wp:extent cx="2699385" cy="1443990"/>
            <wp:effectExtent l="0" t="0" r="5715"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6">
                      <a:grayscl/>
                      <a:extLst>
                        <a:ext uri="{28A0092B-C50C-407E-A947-70E740481C1C}">
                          <a14:useLocalDpi xmlns:a14="http://schemas.microsoft.com/office/drawing/2010/main" val="0"/>
                        </a:ext>
                      </a:extLst>
                    </a:blip>
                    <a:srcRect t="19760"/>
                    <a:stretch/>
                  </pic:blipFill>
                  <pic:spPr bwMode="auto">
                    <a:xfrm>
                      <a:off x="0" y="0"/>
                      <a:ext cx="2700000" cy="1444319"/>
                    </a:xfrm>
                    <a:prstGeom prst="rect">
                      <a:avLst/>
                    </a:prstGeom>
                    <a:noFill/>
                    <a:ln>
                      <a:noFill/>
                    </a:ln>
                    <a:extLst>
                      <a:ext uri="{53640926-AAD7-44D8-BBD7-CCE9431645EC}">
                        <a14:shadowObscured xmlns:a14="http://schemas.microsoft.com/office/drawing/2010/main"/>
                      </a:ext>
                    </a:extLst>
                  </pic:spPr>
                </pic:pic>
              </a:graphicData>
            </a:graphic>
          </wp:inline>
        </w:drawing>
      </w:r>
      <w:r w:rsidRPr="00052FFC">
        <w:rPr>
          <w:noProof/>
        </w:rPr>
        <w:drawing>
          <wp:inline distT="0" distB="0" distL="0" distR="0" wp14:anchorId="76827666" wp14:editId="06050E03">
            <wp:extent cx="2699385" cy="1437640"/>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7">
                      <a:grayscl/>
                      <a:extLst>
                        <a:ext uri="{28A0092B-C50C-407E-A947-70E740481C1C}">
                          <a14:useLocalDpi xmlns:a14="http://schemas.microsoft.com/office/drawing/2010/main" val="0"/>
                        </a:ext>
                      </a:extLst>
                    </a:blip>
                    <a:srcRect t="20113"/>
                    <a:stretch/>
                  </pic:blipFill>
                  <pic:spPr bwMode="auto">
                    <a:xfrm>
                      <a:off x="0" y="0"/>
                      <a:ext cx="2700000" cy="1437968"/>
                    </a:xfrm>
                    <a:prstGeom prst="rect">
                      <a:avLst/>
                    </a:prstGeom>
                    <a:noFill/>
                    <a:ln>
                      <a:noFill/>
                    </a:ln>
                    <a:extLst>
                      <a:ext uri="{53640926-AAD7-44D8-BBD7-CCE9431645EC}">
                        <a14:shadowObscured xmlns:a14="http://schemas.microsoft.com/office/drawing/2010/main"/>
                      </a:ext>
                    </a:extLst>
                  </pic:spPr>
                </pic:pic>
              </a:graphicData>
            </a:graphic>
          </wp:inline>
        </w:drawing>
      </w:r>
    </w:p>
    <w:p w14:paraId="1891E08F" w14:textId="77777777" w:rsidR="005840A2" w:rsidRDefault="005840A2" w:rsidP="005840A2">
      <w:pPr>
        <w:pStyle w:val="Bildetekst"/>
      </w:pPr>
      <w:r>
        <w:t xml:space="preserve">Figure </w:t>
      </w:r>
      <w:r>
        <w:fldChar w:fldCharType="begin"/>
      </w:r>
      <w:r>
        <w:instrText xml:space="preserve"> SEQ Figure \* ARABIC </w:instrText>
      </w:r>
      <w:r>
        <w:fldChar w:fldCharType="separate"/>
      </w:r>
      <w:r w:rsidR="00F5452A">
        <w:rPr>
          <w:noProof/>
        </w:rPr>
        <w:t>14</w:t>
      </w:r>
      <w:r>
        <w:fldChar w:fldCharType="end"/>
      </w:r>
      <w:r>
        <w:t xml:space="preserve"> PAM 6 MDa 100 mg/L in seawater with and without nitrogen purge. </w:t>
      </w:r>
    </w:p>
    <w:p w14:paraId="2F607AD5" w14:textId="77777777" w:rsidR="005840A2" w:rsidRDefault="005840A2" w:rsidP="005840A2">
      <w:pPr>
        <w:keepNext/>
        <w:spacing w:after="0"/>
      </w:pPr>
      <w:r w:rsidRPr="006C016C">
        <w:rPr>
          <w:noProof/>
        </w:rPr>
        <w:drawing>
          <wp:inline distT="0" distB="0" distL="0" distR="0" wp14:anchorId="0AF72C62" wp14:editId="476E7448">
            <wp:extent cx="2699385" cy="1424940"/>
            <wp:effectExtent l="0" t="0" r="571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8">
                      <a:grayscl/>
                      <a:extLst>
                        <a:ext uri="{28A0092B-C50C-407E-A947-70E740481C1C}">
                          <a14:useLocalDpi xmlns:a14="http://schemas.microsoft.com/office/drawing/2010/main" val="0"/>
                        </a:ext>
                      </a:extLst>
                    </a:blip>
                    <a:srcRect t="20818"/>
                    <a:stretch/>
                  </pic:blipFill>
                  <pic:spPr bwMode="auto">
                    <a:xfrm>
                      <a:off x="0" y="0"/>
                      <a:ext cx="2700000" cy="1425265"/>
                    </a:xfrm>
                    <a:prstGeom prst="rect">
                      <a:avLst/>
                    </a:prstGeom>
                    <a:noFill/>
                    <a:ln>
                      <a:noFill/>
                    </a:ln>
                    <a:extLst>
                      <a:ext uri="{53640926-AAD7-44D8-BBD7-CCE9431645EC}">
                        <a14:shadowObscured xmlns:a14="http://schemas.microsoft.com/office/drawing/2010/main"/>
                      </a:ext>
                    </a:extLst>
                  </pic:spPr>
                </pic:pic>
              </a:graphicData>
            </a:graphic>
          </wp:inline>
        </w:drawing>
      </w:r>
      <w:r w:rsidRPr="006C016C">
        <w:rPr>
          <w:noProof/>
        </w:rPr>
        <w:drawing>
          <wp:inline distT="0" distB="0" distL="0" distR="0" wp14:anchorId="736FCF56" wp14:editId="237206A3">
            <wp:extent cx="2699385" cy="143129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9">
                      <a:grayscl/>
                      <a:extLst>
                        <a:ext uri="{28A0092B-C50C-407E-A947-70E740481C1C}">
                          <a14:useLocalDpi xmlns:a14="http://schemas.microsoft.com/office/drawing/2010/main" val="0"/>
                        </a:ext>
                      </a:extLst>
                    </a:blip>
                    <a:srcRect t="20466"/>
                    <a:stretch/>
                  </pic:blipFill>
                  <pic:spPr bwMode="auto">
                    <a:xfrm>
                      <a:off x="0" y="0"/>
                      <a:ext cx="2700000" cy="1431616"/>
                    </a:xfrm>
                    <a:prstGeom prst="rect">
                      <a:avLst/>
                    </a:prstGeom>
                    <a:noFill/>
                    <a:ln>
                      <a:noFill/>
                    </a:ln>
                    <a:extLst>
                      <a:ext uri="{53640926-AAD7-44D8-BBD7-CCE9431645EC}">
                        <a14:shadowObscured xmlns:a14="http://schemas.microsoft.com/office/drawing/2010/main"/>
                      </a:ext>
                    </a:extLst>
                  </pic:spPr>
                </pic:pic>
              </a:graphicData>
            </a:graphic>
          </wp:inline>
        </w:drawing>
      </w:r>
    </w:p>
    <w:p w14:paraId="23550FA7" w14:textId="77777777" w:rsidR="005840A2" w:rsidRDefault="005840A2" w:rsidP="005840A2">
      <w:pPr>
        <w:pStyle w:val="Bildetekst"/>
      </w:pPr>
      <w:r>
        <w:t xml:space="preserve">Figure </w:t>
      </w:r>
      <w:r>
        <w:fldChar w:fldCharType="begin"/>
      </w:r>
      <w:r>
        <w:instrText xml:space="preserve"> SEQ Figure \* ARABIC </w:instrText>
      </w:r>
      <w:r>
        <w:fldChar w:fldCharType="separate"/>
      </w:r>
      <w:r w:rsidR="00F5452A">
        <w:rPr>
          <w:noProof/>
        </w:rPr>
        <w:t>15</w:t>
      </w:r>
      <w:r>
        <w:fldChar w:fldCharType="end"/>
      </w:r>
      <w:r>
        <w:t xml:space="preserve"> PAM 6 MDa 100 mg/L in seawater and deionized water. </w:t>
      </w:r>
    </w:p>
    <w:p w14:paraId="11463E15" w14:textId="77777777" w:rsidR="005840A2" w:rsidRDefault="005840A2" w:rsidP="005840A2">
      <w:pPr>
        <w:keepNext/>
      </w:pPr>
      <w:r w:rsidRPr="006C016C">
        <w:rPr>
          <w:noProof/>
        </w:rPr>
        <w:lastRenderedPageBreak/>
        <w:drawing>
          <wp:inline distT="0" distB="0" distL="0" distR="0" wp14:anchorId="6875605F" wp14:editId="79FF0F73">
            <wp:extent cx="2699385" cy="1455776"/>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0">
                      <a:grayscl/>
                      <a:extLst>
                        <a:ext uri="{28A0092B-C50C-407E-A947-70E740481C1C}">
                          <a14:useLocalDpi xmlns:a14="http://schemas.microsoft.com/office/drawing/2010/main" val="0"/>
                        </a:ext>
                      </a:extLst>
                    </a:blip>
                    <a:srcRect t="19105"/>
                    <a:stretch/>
                  </pic:blipFill>
                  <pic:spPr bwMode="auto">
                    <a:xfrm>
                      <a:off x="0" y="0"/>
                      <a:ext cx="2700000" cy="1456108"/>
                    </a:xfrm>
                    <a:prstGeom prst="rect">
                      <a:avLst/>
                    </a:prstGeom>
                    <a:noFill/>
                    <a:ln>
                      <a:noFill/>
                    </a:ln>
                    <a:extLst>
                      <a:ext uri="{53640926-AAD7-44D8-BBD7-CCE9431645EC}">
                        <a14:shadowObscured xmlns:a14="http://schemas.microsoft.com/office/drawing/2010/main"/>
                      </a:ext>
                    </a:extLst>
                  </pic:spPr>
                </pic:pic>
              </a:graphicData>
            </a:graphic>
          </wp:inline>
        </w:drawing>
      </w:r>
      <w:r w:rsidRPr="006C016C">
        <w:rPr>
          <w:noProof/>
        </w:rPr>
        <w:drawing>
          <wp:inline distT="0" distB="0" distL="0" distR="0" wp14:anchorId="4900A10B" wp14:editId="382EFCFC">
            <wp:extent cx="2699385" cy="1448461"/>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91">
                      <a:grayscl/>
                      <a:extLst>
                        <a:ext uri="{28A0092B-C50C-407E-A947-70E740481C1C}">
                          <a14:useLocalDpi xmlns:a14="http://schemas.microsoft.com/office/drawing/2010/main" val="0"/>
                        </a:ext>
                      </a:extLst>
                    </a:blip>
                    <a:srcRect t="19512"/>
                    <a:stretch/>
                  </pic:blipFill>
                  <pic:spPr bwMode="auto">
                    <a:xfrm>
                      <a:off x="0" y="0"/>
                      <a:ext cx="2700000" cy="1448791"/>
                    </a:xfrm>
                    <a:prstGeom prst="rect">
                      <a:avLst/>
                    </a:prstGeom>
                    <a:noFill/>
                    <a:ln>
                      <a:noFill/>
                    </a:ln>
                    <a:extLst>
                      <a:ext uri="{53640926-AAD7-44D8-BBD7-CCE9431645EC}">
                        <a14:shadowObscured xmlns:a14="http://schemas.microsoft.com/office/drawing/2010/main"/>
                      </a:ext>
                    </a:extLst>
                  </pic:spPr>
                </pic:pic>
              </a:graphicData>
            </a:graphic>
          </wp:inline>
        </w:drawing>
      </w:r>
    </w:p>
    <w:p w14:paraId="4EC858E3" w14:textId="77777777" w:rsidR="005840A2" w:rsidRDefault="005840A2" w:rsidP="005840A2">
      <w:pPr>
        <w:pStyle w:val="Bildetekst"/>
      </w:pPr>
      <w:r>
        <w:t xml:space="preserve">Figure </w:t>
      </w:r>
      <w:r>
        <w:fldChar w:fldCharType="begin"/>
      </w:r>
      <w:r>
        <w:instrText xml:space="preserve"> SEQ Figure \* ARABIC </w:instrText>
      </w:r>
      <w:r>
        <w:fldChar w:fldCharType="separate"/>
      </w:r>
      <w:r w:rsidR="00F5452A">
        <w:rPr>
          <w:noProof/>
        </w:rPr>
        <w:t>16</w:t>
      </w:r>
      <w:r>
        <w:fldChar w:fldCharType="end"/>
      </w:r>
      <w:r w:rsidR="00F04D81">
        <w:t xml:space="preserve"> PAM 6 MDa at 100 mg/L </w:t>
      </w:r>
      <w:r>
        <w:t>alone or with thiourea 50 mg/L</w:t>
      </w:r>
      <w:r w:rsidR="00F04D81">
        <w:t xml:space="preserve"> or</w:t>
      </w:r>
      <w:r>
        <w:t xml:space="preserve"> with Fe(III) 5 mg/L + EDTA 125 mg/L.</w:t>
      </w:r>
    </w:p>
    <w:p w14:paraId="7706CB36" w14:textId="77777777" w:rsidR="006653E5" w:rsidRDefault="006653E5">
      <w:pPr>
        <w:rPr>
          <w:rFonts w:asciiTheme="majorHAnsi" w:eastAsiaTheme="majorEastAsia" w:hAnsiTheme="majorHAnsi" w:cstheme="majorBidi"/>
          <w:color w:val="1F4D78" w:themeColor="accent1" w:themeShade="7F"/>
          <w:sz w:val="24"/>
          <w:szCs w:val="24"/>
        </w:rPr>
      </w:pPr>
      <w:r>
        <w:br w:type="page"/>
      </w:r>
    </w:p>
    <w:p w14:paraId="5AAED326" w14:textId="77777777" w:rsidR="005840A2" w:rsidRDefault="008B7017" w:rsidP="008B7017">
      <w:pPr>
        <w:pStyle w:val="Overskrift3"/>
      </w:pPr>
      <w:r>
        <w:lastRenderedPageBreak/>
        <w:t>“Concentration</w:t>
      </w:r>
      <w:r w:rsidR="00EA5A9D">
        <w:t>” experiment</w:t>
      </w:r>
    </w:p>
    <w:p w14:paraId="7FE72E72" w14:textId="77777777" w:rsidR="005840A2" w:rsidRDefault="003F1DD3" w:rsidP="005840A2">
      <w:r>
        <w:t>Chromatograms for PAM 6</w:t>
      </w:r>
      <w:r w:rsidR="00F04D81">
        <w:t xml:space="preserve"> MDa tested at various concentrations after 20 days of exposure</w:t>
      </w:r>
      <w:r>
        <w:t xml:space="preserve">. </w:t>
      </w:r>
      <w:r w:rsidR="00BB6588">
        <w:t xml:space="preserve">Analysis parameters are the same for all samples except for different injection </w:t>
      </w:r>
      <w:r>
        <w:t>volume</w:t>
      </w:r>
      <w:r w:rsidR="00F04D81">
        <w:t>s</w:t>
      </w:r>
      <w:r>
        <w:t>. Injected volume is 10 µL for 10, 4, and 1 g/L, 25 µL for 0.4 g/L,</w:t>
      </w:r>
      <w:r w:rsidR="00466DD8">
        <w:t xml:space="preserve"> and</w:t>
      </w:r>
      <w:r>
        <w:t xml:space="preserve"> 100 µL for lower concentrations. Detector signals </w:t>
      </w:r>
      <w:r w:rsidR="00F04D81">
        <w:t>curves are</w:t>
      </w:r>
      <w:r w:rsidR="00BB6588">
        <w:t xml:space="preserve"> </w:t>
      </w:r>
      <w:r>
        <w:t xml:space="preserve">normalized. </w:t>
      </w:r>
      <w:r w:rsidR="005840A2">
        <w:t xml:space="preserve">Shodex LB-806M and Agilent PL </w:t>
      </w:r>
      <w:r w:rsidR="00BB6588">
        <w:t>A</w:t>
      </w:r>
      <w:r w:rsidR="005840A2">
        <w:t>qua</w:t>
      </w:r>
      <w:r w:rsidR="00BB6588">
        <w:t xml:space="preserve">gel-OH mixed-M in series at 1 mL/min, </w:t>
      </w:r>
      <w:r w:rsidR="005840A2">
        <w:t>Berry 1</w:t>
      </w:r>
      <w:r w:rsidR="005840A2" w:rsidRPr="008371B1">
        <w:rPr>
          <w:vertAlign w:val="superscript"/>
        </w:rPr>
        <w:t>st</w:t>
      </w:r>
      <w:r w:rsidR="005840A2">
        <w:t xml:space="preserve"> degree fit with LS detector 1,2,3 disabled.  </w:t>
      </w:r>
    </w:p>
    <w:p w14:paraId="62EDBCDB" w14:textId="77777777" w:rsidR="005840A2" w:rsidRDefault="005840A2" w:rsidP="005840A2">
      <w:pPr>
        <w:keepNext/>
        <w:spacing w:after="0"/>
      </w:pPr>
      <w:r>
        <w:rPr>
          <w:noProof/>
        </w:rPr>
        <w:drawing>
          <wp:inline distT="0" distB="0" distL="0" distR="0" wp14:anchorId="7DAC2F27" wp14:editId="5199E2AE">
            <wp:extent cx="2700000" cy="1506589"/>
            <wp:effectExtent l="0" t="0" r="5715" b="0"/>
            <wp:docPr id="6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noChangeArrowheads="1"/>
                    </pic:cNvPicPr>
                  </pic:nvPicPr>
                  <pic:blipFill rotWithShape="1">
                    <a:blip r:embed="rId92">
                      <a:grayscl/>
                      <a:extLst>
                        <a:ext uri="{28A0092B-C50C-407E-A947-70E740481C1C}">
                          <a14:useLocalDpi xmlns:a14="http://schemas.microsoft.com/office/drawing/2010/main" val="0"/>
                        </a:ext>
                      </a:extLst>
                    </a:blip>
                    <a:srcRect l="8418" t="27055"/>
                    <a:stretch/>
                  </pic:blipFill>
                  <pic:spPr bwMode="auto">
                    <a:xfrm>
                      <a:off x="0" y="0"/>
                      <a:ext cx="2700000" cy="150658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799FC43" wp14:editId="096F6205">
            <wp:extent cx="2700000" cy="1501107"/>
            <wp:effectExtent l="0" t="0" r="5715" b="4445"/>
            <wp:docPr id="6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noChangeArrowheads="1"/>
                    </pic:cNvPicPr>
                  </pic:nvPicPr>
                  <pic:blipFill rotWithShape="1">
                    <a:blip r:embed="rId93">
                      <a:grayscl/>
                      <a:extLst>
                        <a:ext uri="{28A0092B-C50C-407E-A947-70E740481C1C}">
                          <a14:useLocalDpi xmlns:a14="http://schemas.microsoft.com/office/drawing/2010/main" val="0"/>
                        </a:ext>
                      </a:extLst>
                    </a:blip>
                    <a:srcRect l="8942" t="30643"/>
                    <a:stretch/>
                  </pic:blipFill>
                  <pic:spPr bwMode="auto">
                    <a:xfrm>
                      <a:off x="0" y="0"/>
                      <a:ext cx="2700000" cy="1501107"/>
                    </a:xfrm>
                    <a:prstGeom prst="rect">
                      <a:avLst/>
                    </a:prstGeom>
                    <a:noFill/>
                    <a:ln>
                      <a:noFill/>
                    </a:ln>
                    <a:extLst>
                      <a:ext uri="{53640926-AAD7-44D8-BBD7-CCE9431645EC}">
                        <a14:shadowObscured xmlns:a14="http://schemas.microsoft.com/office/drawing/2010/main"/>
                      </a:ext>
                    </a:extLst>
                  </pic:spPr>
                </pic:pic>
              </a:graphicData>
            </a:graphic>
          </wp:inline>
        </w:drawing>
      </w:r>
    </w:p>
    <w:p w14:paraId="5572F7B2" w14:textId="77777777" w:rsidR="005840A2" w:rsidRDefault="005840A2" w:rsidP="005840A2">
      <w:pPr>
        <w:keepNext/>
        <w:spacing w:after="0"/>
      </w:pPr>
      <w:r>
        <w:rPr>
          <w:noProof/>
        </w:rPr>
        <w:drawing>
          <wp:inline distT="0" distB="0" distL="0" distR="0" wp14:anchorId="11101ED4" wp14:editId="327B69A8">
            <wp:extent cx="2700000" cy="1503699"/>
            <wp:effectExtent l="0" t="0" r="5715" b="1270"/>
            <wp:docPr id="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noChangeArrowheads="1"/>
                    </pic:cNvPicPr>
                  </pic:nvPicPr>
                  <pic:blipFill rotWithShape="1">
                    <a:blip r:embed="rId94">
                      <a:grayscl/>
                      <a:extLst>
                        <a:ext uri="{28A0092B-C50C-407E-A947-70E740481C1C}">
                          <a14:useLocalDpi xmlns:a14="http://schemas.microsoft.com/office/drawing/2010/main" val="0"/>
                        </a:ext>
                      </a:extLst>
                    </a:blip>
                    <a:srcRect l="8447" t="23283"/>
                    <a:stretch/>
                  </pic:blipFill>
                  <pic:spPr bwMode="auto">
                    <a:xfrm>
                      <a:off x="0" y="0"/>
                      <a:ext cx="2700000" cy="150369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391262D" wp14:editId="32726583">
            <wp:extent cx="2699385" cy="1497128"/>
            <wp:effectExtent l="0" t="0" r="5715" b="8255"/>
            <wp:docPr id="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noChangeArrowheads="1"/>
                    </pic:cNvPicPr>
                  </pic:nvPicPr>
                  <pic:blipFill rotWithShape="1">
                    <a:blip r:embed="rId53">
                      <a:grayscl/>
                      <a:extLst>
                        <a:ext uri="{28A0092B-C50C-407E-A947-70E740481C1C}">
                          <a14:useLocalDpi xmlns:a14="http://schemas.microsoft.com/office/drawing/2010/main" val="0"/>
                        </a:ext>
                      </a:extLst>
                    </a:blip>
                    <a:srcRect l="8447" t="23601"/>
                    <a:stretch/>
                  </pic:blipFill>
                  <pic:spPr bwMode="auto">
                    <a:xfrm>
                      <a:off x="0" y="0"/>
                      <a:ext cx="2700000" cy="1497469"/>
                    </a:xfrm>
                    <a:prstGeom prst="rect">
                      <a:avLst/>
                    </a:prstGeom>
                    <a:noFill/>
                    <a:ln>
                      <a:noFill/>
                    </a:ln>
                    <a:extLst>
                      <a:ext uri="{53640926-AAD7-44D8-BBD7-CCE9431645EC}">
                        <a14:shadowObscured xmlns:a14="http://schemas.microsoft.com/office/drawing/2010/main"/>
                      </a:ext>
                    </a:extLst>
                  </pic:spPr>
                </pic:pic>
              </a:graphicData>
            </a:graphic>
          </wp:inline>
        </w:drawing>
      </w:r>
    </w:p>
    <w:p w14:paraId="36955536" w14:textId="77777777" w:rsidR="005840A2" w:rsidRDefault="005840A2" w:rsidP="005840A2">
      <w:pPr>
        <w:pStyle w:val="Bildetekst"/>
      </w:pPr>
      <w:r>
        <w:t xml:space="preserve">Figure </w:t>
      </w:r>
      <w:r>
        <w:fldChar w:fldCharType="begin"/>
      </w:r>
      <w:r>
        <w:instrText xml:space="preserve"> SEQ Figure \* ARABIC </w:instrText>
      </w:r>
      <w:r>
        <w:fldChar w:fldCharType="separate"/>
      </w:r>
      <w:r w:rsidR="00F5452A">
        <w:rPr>
          <w:noProof/>
        </w:rPr>
        <w:t>17</w:t>
      </w:r>
      <w:r>
        <w:fldChar w:fldCharType="end"/>
      </w:r>
      <w:r w:rsidR="008B7017">
        <w:t xml:space="preserve"> </w:t>
      </w:r>
      <w:r>
        <w:t xml:space="preserve">Detector signal curves (normalized) for </w:t>
      </w:r>
      <w:r w:rsidR="00F04D81">
        <w:t>PAM 6 MDa at various concentrations</w:t>
      </w:r>
      <w:r>
        <w:t xml:space="preserve"> </w:t>
      </w:r>
      <w:r>
        <w:rPr>
          <w:b/>
        </w:rPr>
        <w:t>Top</w:t>
      </w:r>
      <w:r w:rsidRPr="00172013">
        <w:rPr>
          <w:b/>
        </w:rPr>
        <w:t xml:space="preserve"> Left</w:t>
      </w:r>
      <w:r w:rsidRPr="00021E84">
        <w:rPr>
          <w:b/>
        </w:rPr>
        <w:t>:</w:t>
      </w:r>
      <w:r>
        <w:t xml:space="preserve"> </w:t>
      </w:r>
      <w:r w:rsidR="00F04D81">
        <w:t>dRI signals curves in d</w:t>
      </w:r>
      <w:r w:rsidR="003F1DD3">
        <w:t xml:space="preserve">ark controls </w:t>
      </w:r>
      <w:r>
        <w:t xml:space="preserve">after 20 days at 10, 4, 1, 0.4, 0.1, 0.04, and 0.01 g/L </w:t>
      </w:r>
      <w:r>
        <w:rPr>
          <w:b/>
        </w:rPr>
        <w:t xml:space="preserve">Top </w:t>
      </w:r>
      <w:r w:rsidRPr="00021E84">
        <w:rPr>
          <w:b/>
        </w:rPr>
        <w:t>Right:</w:t>
      </w:r>
      <w:r w:rsidRPr="00021E84">
        <w:t xml:space="preserve"> </w:t>
      </w:r>
      <w:r w:rsidR="00F04D81">
        <w:t>90° LS signal curves in d</w:t>
      </w:r>
      <w:r w:rsidR="003F1DD3">
        <w:t xml:space="preserve">ark controls </w:t>
      </w:r>
      <w:r>
        <w:t>after 20 days at 10, 4, 1, 0.4, 0.1, 0.04, 0.</w:t>
      </w:r>
      <w:r w:rsidR="00F04D81">
        <w:t>01, 0.004, 0.001 and 0.0004 g/L</w:t>
      </w:r>
      <w:r>
        <w:t xml:space="preserve"> </w:t>
      </w:r>
      <w:r>
        <w:rPr>
          <w:b/>
        </w:rPr>
        <w:t>Bottom</w:t>
      </w:r>
      <w:r w:rsidRPr="00172013">
        <w:rPr>
          <w:b/>
        </w:rPr>
        <w:t xml:space="preserve"> Left</w:t>
      </w:r>
      <w:r w:rsidRPr="001947C1">
        <w:rPr>
          <w:b/>
        </w:rPr>
        <w:t>:</w:t>
      </w:r>
      <w:r>
        <w:t xml:space="preserve"> </w:t>
      </w:r>
      <w:r w:rsidR="00C847BE">
        <w:t>dRI signals curves in e</w:t>
      </w:r>
      <w:r w:rsidR="003F1DD3">
        <w:t xml:space="preserve">xposed samples after 20 days </w:t>
      </w:r>
      <w:r>
        <w:t xml:space="preserve">at 10, 4, 1, 0.4, 0.1, 0.04, and 0.01 g/L. </w:t>
      </w:r>
      <w:r>
        <w:rPr>
          <w:b/>
        </w:rPr>
        <w:t xml:space="preserve">Bottom </w:t>
      </w:r>
      <w:r w:rsidRPr="00172013">
        <w:rPr>
          <w:b/>
        </w:rPr>
        <w:t>Right</w:t>
      </w:r>
      <w:r>
        <w:rPr>
          <w:b/>
        </w:rPr>
        <w:t>:</w:t>
      </w:r>
      <w:r>
        <w:t xml:space="preserve"> </w:t>
      </w:r>
      <w:r w:rsidR="00C847BE">
        <w:t>90° LS signal curves in e</w:t>
      </w:r>
      <w:r w:rsidR="003F1DD3">
        <w:t xml:space="preserve">xposed samples </w:t>
      </w:r>
      <w:r>
        <w:t xml:space="preserve">after 20 days at 10, 4, 1, 0.4, 0.1, 0.04, 0.004, and 0.001 g/L. </w:t>
      </w:r>
    </w:p>
    <w:p w14:paraId="19F2C186" w14:textId="77777777" w:rsidR="005840A2" w:rsidRDefault="005840A2" w:rsidP="005840A2">
      <w:pPr>
        <w:spacing w:after="0"/>
      </w:pPr>
      <w:r w:rsidRPr="00FC307E">
        <w:rPr>
          <w:noProof/>
        </w:rPr>
        <w:t xml:space="preserve"> </w:t>
      </w:r>
      <w:r>
        <w:rPr>
          <w:noProof/>
        </w:rPr>
        <w:drawing>
          <wp:inline distT="0" distB="0" distL="0" distR="0" wp14:anchorId="69AD3245" wp14:editId="346E7F8C">
            <wp:extent cx="2700000" cy="1386186"/>
            <wp:effectExtent l="0" t="0" r="5715" b="5080"/>
            <wp:docPr id="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noChangeArrowheads="1"/>
                    </pic:cNvPicPr>
                  </pic:nvPicPr>
                  <pic:blipFill rotWithShape="1">
                    <a:blip r:embed="rId95">
                      <a:grayscl/>
                      <a:extLst>
                        <a:ext uri="{28A0092B-C50C-407E-A947-70E740481C1C}">
                          <a14:useLocalDpi xmlns:a14="http://schemas.microsoft.com/office/drawing/2010/main" val="0"/>
                        </a:ext>
                      </a:extLst>
                    </a:blip>
                    <a:srcRect t="23288"/>
                    <a:stretch/>
                  </pic:blipFill>
                  <pic:spPr bwMode="auto">
                    <a:xfrm>
                      <a:off x="0" y="0"/>
                      <a:ext cx="2700000" cy="138618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E1FE8B7" wp14:editId="792F7990">
            <wp:extent cx="2700000" cy="1363830"/>
            <wp:effectExtent l="0" t="0" r="5715" b="8255"/>
            <wp:docPr id="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noChangeArrowheads="1"/>
                    </pic:cNvPicPr>
                  </pic:nvPicPr>
                  <pic:blipFill rotWithShape="1">
                    <a:blip r:embed="rId96">
                      <a:grayscl/>
                      <a:extLst>
                        <a:ext uri="{28A0092B-C50C-407E-A947-70E740481C1C}">
                          <a14:useLocalDpi xmlns:a14="http://schemas.microsoft.com/office/drawing/2010/main" val="0"/>
                        </a:ext>
                      </a:extLst>
                    </a:blip>
                    <a:srcRect t="23999"/>
                    <a:stretch/>
                  </pic:blipFill>
                  <pic:spPr bwMode="auto">
                    <a:xfrm>
                      <a:off x="0" y="0"/>
                      <a:ext cx="2700000" cy="1363830"/>
                    </a:xfrm>
                    <a:prstGeom prst="rect">
                      <a:avLst/>
                    </a:prstGeom>
                    <a:noFill/>
                    <a:ln>
                      <a:noFill/>
                    </a:ln>
                    <a:extLst>
                      <a:ext uri="{53640926-AAD7-44D8-BBD7-CCE9431645EC}">
                        <a14:shadowObscured xmlns:a14="http://schemas.microsoft.com/office/drawing/2010/main"/>
                      </a:ext>
                    </a:extLst>
                  </pic:spPr>
                </pic:pic>
              </a:graphicData>
            </a:graphic>
          </wp:inline>
        </w:drawing>
      </w:r>
    </w:p>
    <w:p w14:paraId="10F70168" w14:textId="77777777" w:rsidR="005840A2" w:rsidRDefault="005840A2" w:rsidP="005840A2">
      <w:pPr>
        <w:keepNext/>
        <w:spacing w:after="0"/>
      </w:pPr>
      <w:r w:rsidRPr="00F106BF">
        <w:rPr>
          <w:noProof/>
        </w:rPr>
        <w:drawing>
          <wp:inline distT="0" distB="0" distL="0" distR="0" wp14:anchorId="2D577549" wp14:editId="0F3B419F">
            <wp:extent cx="2699385" cy="149479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97">
                      <a:grayscl/>
                      <a:extLst>
                        <a:ext uri="{28A0092B-C50C-407E-A947-70E740481C1C}">
                          <a14:useLocalDpi xmlns:a14="http://schemas.microsoft.com/office/drawing/2010/main" val="0"/>
                        </a:ext>
                      </a:extLst>
                    </a:blip>
                    <a:srcRect t="16937"/>
                    <a:stretch/>
                  </pic:blipFill>
                  <pic:spPr bwMode="auto">
                    <a:xfrm>
                      <a:off x="0" y="0"/>
                      <a:ext cx="2700000" cy="1495131"/>
                    </a:xfrm>
                    <a:prstGeom prst="rect">
                      <a:avLst/>
                    </a:prstGeom>
                    <a:noFill/>
                    <a:ln>
                      <a:noFill/>
                    </a:ln>
                    <a:extLst>
                      <a:ext uri="{53640926-AAD7-44D8-BBD7-CCE9431645EC}">
                        <a14:shadowObscured xmlns:a14="http://schemas.microsoft.com/office/drawing/2010/main"/>
                      </a:ext>
                    </a:extLst>
                  </pic:spPr>
                </pic:pic>
              </a:graphicData>
            </a:graphic>
          </wp:inline>
        </w:drawing>
      </w:r>
      <w:r w:rsidRPr="00F106BF">
        <w:rPr>
          <w:noProof/>
        </w:rPr>
        <w:drawing>
          <wp:inline distT="0" distB="0" distL="0" distR="0" wp14:anchorId="6F512AE7" wp14:editId="17E7DE53">
            <wp:extent cx="2699385" cy="1494790"/>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98">
                      <a:grayscl/>
                      <a:extLst>
                        <a:ext uri="{28A0092B-C50C-407E-A947-70E740481C1C}">
                          <a14:useLocalDpi xmlns:a14="http://schemas.microsoft.com/office/drawing/2010/main" val="0"/>
                        </a:ext>
                      </a:extLst>
                    </a:blip>
                    <a:srcRect t="19407"/>
                    <a:stretch/>
                  </pic:blipFill>
                  <pic:spPr bwMode="auto">
                    <a:xfrm>
                      <a:off x="0" y="0"/>
                      <a:ext cx="2700001" cy="1495131"/>
                    </a:xfrm>
                    <a:prstGeom prst="rect">
                      <a:avLst/>
                    </a:prstGeom>
                    <a:noFill/>
                    <a:ln>
                      <a:noFill/>
                    </a:ln>
                    <a:extLst>
                      <a:ext uri="{53640926-AAD7-44D8-BBD7-CCE9431645EC}">
                        <a14:shadowObscured xmlns:a14="http://schemas.microsoft.com/office/drawing/2010/main"/>
                      </a:ext>
                    </a:extLst>
                  </pic:spPr>
                </pic:pic>
              </a:graphicData>
            </a:graphic>
          </wp:inline>
        </w:drawing>
      </w:r>
    </w:p>
    <w:p w14:paraId="6EFDB072" w14:textId="77777777" w:rsidR="005840A2" w:rsidRDefault="005840A2" w:rsidP="005840A2">
      <w:pPr>
        <w:pStyle w:val="Bildetekst"/>
      </w:pPr>
      <w:r>
        <w:t xml:space="preserve">Figure </w:t>
      </w:r>
      <w:r>
        <w:fldChar w:fldCharType="begin"/>
      </w:r>
      <w:r>
        <w:instrText xml:space="preserve"> SEQ Figure \* ARABIC </w:instrText>
      </w:r>
      <w:r>
        <w:fldChar w:fldCharType="separate"/>
      </w:r>
      <w:r w:rsidR="00F5452A">
        <w:rPr>
          <w:noProof/>
        </w:rPr>
        <w:t>18</w:t>
      </w:r>
      <w:r>
        <w:fldChar w:fldCharType="end"/>
      </w:r>
      <w:r>
        <w:t xml:space="preserve"> </w:t>
      </w:r>
      <w:r w:rsidR="00F04D81">
        <w:t>Unconcentrated and analyte-enriched samples of PAM 6 MDa tested at various concentrations with molar mass overlaid (diagonal lines)</w:t>
      </w:r>
      <w:r w:rsidR="00C847BE">
        <w:t xml:space="preserve"> after 20 days</w:t>
      </w:r>
      <w:r w:rsidR="00F04D81">
        <w:t xml:space="preserve"> </w:t>
      </w:r>
      <w:r w:rsidR="003F1DD3" w:rsidRPr="00F04D81">
        <w:rPr>
          <w:b/>
        </w:rPr>
        <w:t>Top</w:t>
      </w:r>
      <w:r w:rsidR="00C847BE">
        <w:rPr>
          <w:b/>
        </w:rPr>
        <w:t xml:space="preserve"> left</w:t>
      </w:r>
      <w:r w:rsidR="003F1DD3" w:rsidRPr="00F04D81">
        <w:rPr>
          <w:b/>
        </w:rPr>
        <w:t>:</w:t>
      </w:r>
      <w:r w:rsidR="003F1DD3" w:rsidRPr="00C847BE">
        <w:t xml:space="preserve"> </w:t>
      </w:r>
      <w:r w:rsidR="00C847BE" w:rsidRPr="00C847BE">
        <w:t>dRI signal curves for u</w:t>
      </w:r>
      <w:r w:rsidR="003F1DD3">
        <w:t xml:space="preserve">nconcentrated samples </w:t>
      </w:r>
      <w:r w:rsidR="00C847BE">
        <w:t xml:space="preserve">tested </w:t>
      </w:r>
      <w:r w:rsidR="00E66645">
        <w:t xml:space="preserve">at 10, 4, 1, 0.4, 0.1, 0.04, and 0.004 g/L </w:t>
      </w:r>
      <w:r w:rsidR="00F04D81">
        <w:t xml:space="preserve">(same as above </w:t>
      </w:r>
      <w:r w:rsidR="00C847BE">
        <w:t xml:space="preserve">but </w:t>
      </w:r>
      <w:r w:rsidR="00F04D81">
        <w:t>with molar mass</w:t>
      </w:r>
      <w:r w:rsidR="003F1DD3">
        <w:t xml:space="preserve"> </w:t>
      </w:r>
      <w:r w:rsidR="00C847BE">
        <w:t xml:space="preserve">overlaid) </w:t>
      </w:r>
      <w:r w:rsidR="00C847BE" w:rsidRPr="00F04D81">
        <w:rPr>
          <w:b/>
        </w:rPr>
        <w:t>Top</w:t>
      </w:r>
      <w:r w:rsidR="00C847BE">
        <w:rPr>
          <w:b/>
        </w:rPr>
        <w:t xml:space="preserve"> right</w:t>
      </w:r>
      <w:r w:rsidR="00C847BE" w:rsidRPr="00F04D81">
        <w:rPr>
          <w:b/>
        </w:rPr>
        <w:t>:</w:t>
      </w:r>
      <w:r w:rsidR="00C847BE" w:rsidRPr="00C847BE">
        <w:t xml:space="preserve"> </w:t>
      </w:r>
      <w:r w:rsidR="00C847BE">
        <w:t xml:space="preserve">90° LS signal curves </w:t>
      </w:r>
      <w:r w:rsidR="00C847BE" w:rsidRPr="00C847BE">
        <w:t>for u</w:t>
      </w:r>
      <w:r w:rsidR="00C847BE">
        <w:t xml:space="preserve">nconcentrated samples tested at 10, 4, 1, 0.4, 0.1, 0.04, and 0.004 g/L (same as above but with molar mass overlaid) </w:t>
      </w:r>
      <w:r w:rsidR="003F1DD3" w:rsidRPr="003F1DD3">
        <w:rPr>
          <w:b/>
        </w:rPr>
        <w:t>Bottom</w:t>
      </w:r>
      <w:r w:rsidR="00C847BE">
        <w:rPr>
          <w:b/>
        </w:rPr>
        <w:t xml:space="preserve"> left</w:t>
      </w:r>
      <w:r w:rsidR="003F1DD3" w:rsidRPr="003F1DD3">
        <w:rPr>
          <w:b/>
        </w:rPr>
        <w:t>:</w:t>
      </w:r>
      <w:r w:rsidR="003F1DD3">
        <w:t xml:space="preserve"> </w:t>
      </w:r>
      <w:r w:rsidR="00C847BE">
        <w:t xml:space="preserve">dRI signal curves for analyte-enriched </w:t>
      </w:r>
      <w:r>
        <w:t>samples</w:t>
      </w:r>
      <w:r w:rsidR="00C847BE">
        <w:t xml:space="preserve"> tested at</w:t>
      </w:r>
      <w:r>
        <w:t xml:space="preserve"> 4, 1, and 0.4 mg/L. </w:t>
      </w:r>
      <w:r w:rsidR="00C847BE">
        <w:t xml:space="preserve">0.1 mg/L gave no useful signal </w:t>
      </w:r>
      <w:r w:rsidR="00C847BE" w:rsidRPr="003F1DD3">
        <w:rPr>
          <w:b/>
        </w:rPr>
        <w:t>Bottom</w:t>
      </w:r>
      <w:r w:rsidR="00C847BE">
        <w:rPr>
          <w:b/>
        </w:rPr>
        <w:t xml:space="preserve"> right</w:t>
      </w:r>
      <w:r w:rsidR="00C847BE" w:rsidRPr="003F1DD3">
        <w:rPr>
          <w:b/>
        </w:rPr>
        <w:t>:</w:t>
      </w:r>
      <w:r w:rsidR="00C847BE">
        <w:t xml:space="preserve"> 90° LS signal curves for analyte-enriched samples tested at 4, 1, and 0.4 mg/L. 0.1 mg/L gave no useful signal.</w:t>
      </w:r>
    </w:p>
    <w:p w14:paraId="1566F210" w14:textId="77777777" w:rsidR="005840A2" w:rsidRDefault="005840A2" w:rsidP="005840A2">
      <w:pPr>
        <w:spacing w:after="0"/>
        <w:rPr>
          <w:noProof/>
        </w:rPr>
      </w:pPr>
      <w:r>
        <w:rPr>
          <w:noProof/>
        </w:rPr>
        <w:lastRenderedPageBreak/>
        <w:drawing>
          <wp:inline distT="0" distB="0" distL="0" distR="0" wp14:anchorId="3548DA1D" wp14:editId="46E45AB5">
            <wp:extent cx="2699357" cy="1503680"/>
            <wp:effectExtent l="0" t="0" r="6350" b="1270"/>
            <wp:docPr id="7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noChangeArrowheads="1"/>
                    </pic:cNvPicPr>
                  </pic:nvPicPr>
                  <pic:blipFill rotWithShape="1">
                    <a:blip r:embed="rId99">
                      <a:grayscl/>
                      <a:extLst>
                        <a:ext uri="{28A0092B-C50C-407E-A947-70E740481C1C}">
                          <a14:useLocalDpi xmlns:a14="http://schemas.microsoft.com/office/drawing/2010/main" val="0"/>
                        </a:ext>
                      </a:extLst>
                    </a:blip>
                    <a:srcRect t="23265"/>
                    <a:stretch/>
                  </pic:blipFill>
                  <pic:spPr bwMode="auto">
                    <a:xfrm>
                      <a:off x="0" y="0"/>
                      <a:ext cx="2712172" cy="1510819"/>
                    </a:xfrm>
                    <a:prstGeom prst="rect">
                      <a:avLst/>
                    </a:prstGeom>
                    <a:noFill/>
                    <a:ln>
                      <a:noFill/>
                    </a:ln>
                    <a:extLst>
                      <a:ext uri="{53640926-AAD7-44D8-BBD7-CCE9431645EC}">
                        <a14:shadowObscured xmlns:a14="http://schemas.microsoft.com/office/drawing/2010/main"/>
                      </a:ext>
                    </a:extLst>
                  </pic:spPr>
                </pic:pic>
              </a:graphicData>
            </a:graphic>
          </wp:inline>
        </w:drawing>
      </w:r>
      <w:r w:rsidRPr="009A5B58">
        <w:rPr>
          <w:noProof/>
        </w:rPr>
        <w:t xml:space="preserve"> </w:t>
      </w:r>
      <w:r>
        <w:rPr>
          <w:noProof/>
        </w:rPr>
        <w:drawing>
          <wp:inline distT="0" distB="0" distL="0" distR="0" wp14:anchorId="4178B93B" wp14:editId="4F66E05A">
            <wp:extent cx="2699330" cy="1497330"/>
            <wp:effectExtent l="0" t="0" r="6350" b="7620"/>
            <wp:docPr id="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noChangeArrowheads="1"/>
                    </pic:cNvPicPr>
                  </pic:nvPicPr>
                  <pic:blipFill rotWithShape="1">
                    <a:blip r:embed="rId100">
                      <a:grayscl/>
                      <a:extLst>
                        <a:ext uri="{28A0092B-C50C-407E-A947-70E740481C1C}">
                          <a14:useLocalDpi xmlns:a14="http://schemas.microsoft.com/office/drawing/2010/main" val="0"/>
                        </a:ext>
                      </a:extLst>
                    </a:blip>
                    <a:srcRect t="16913"/>
                    <a:stretch/>
                  </pic:blipFill>
                  <pic:spPr bwMode="auto">
                    <a:xfrm>
                      <a:off x="0" y="0"/>
                      <a:ext cx="2700000" cy="1497701"/>
                    </a:xfrm>
                    <a:prstGeom prst="rect">
                      <a:avLst/>
                    </a:prstGeom>
                    <a:noFill/>
                    <a:ln>
                      <a:noFill/>
                    </a:ln>
                    <a:extLst>
                      <a:ext uri="{53640926-AAD7-44D8-BBD7-CCE9431645EC}">
                        <a14:shadowObscured xmlns:a14="http://schemas.microsoft.com/office/drawing/2010/main"/>
                      </a:ext>
                    </a:extLst>
                  </pic:spPr>
                </pic:pic>
              </a:graphicData>
            </a:graphic>
          </wp:inline>
        </w:drawing>
      </w:r>
    </w:p>
    <w:p w14:paraId="296111FA" w14:textId="77777777" w:rsidR="005840A2" w:rsidRDefault="005840A2" w:rsidP="005840A2">
      <w:pPr>
        <w:spacing w:after="0"/>
        <w:rPr>
          <w:noProof/>
        </w:rPr>
      </w:pPr>
      <w:r>
        <w:rPr>
          <w:noProof/>
        </w:rPr>
        <w:drawing>
          <wp:inline distT="0" distB="0" distL="0" distR="0" wp14:anchorId="38B9C752" wp14:editId="4A205A79">
            <wp:extent cx="2699385" cy="1513724"/>
            <wp:effectExtent l="0" t="0" r="5715" b="0"/>
            <wp:docPr id="7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noChangeArrowheads="1"/>
                    </pic:cNvPicPr>
                  </pic:nvPicPr>
                  <pic:blipFill rotWithShape="1">
                    <a:blip r:embed="rId101">
                      <a:grayscl/>
                      <a:extLst>
                        <a:ext uri="{28A0092B-C50C-407E-A947-70E740481C1C}">
                          <a14:useLocalDpi xmlns:a14="http://schemas.microsoft.com/office/drawing/2010/main" val="0"/>
                        </a:ext>
                      </a:extLst>
                    </a:blip>
                    <a:srcRect t="16469"/>
                    <a:stretch/>
                  </pic:blipFill>
                  <pic:spPr bwMode="auto">
                    <a:xfrm>
                      <a:off x="0" y="0"/>
                      <a:ext cx="2700000" cy="1514069"/>
                    </a:xfrm>
                    <a:prstGeom prst="rect">
                      <a:avLst/>
                    </a:prstGeom>
                    <a:noFill/>
                    <a:ln>
                      <a:noFill/>
                    </a:ln>
                    <a:extLst>
                      <a:ext uri="{53640926-AAD7-44D8-BBD7-CCE9431645EC}">
                        <a14:shadowObscured xmlns:a14="http://schemas.microsoft.com/office/drawing/2010/main"/>
                      </a:ext>
                    </a:extLst>
                  </pic:spPr>
                </pic:pic>
              </a:graphicData>
            </a:graphic>
          </wp:inline>
        </w:drawing>
      </w:r>
      <w:r w:rsidRPr="00C44FFC">
        <w:rPr>
          <w:noProof/>
        </w:rPr>
        <w:t xml:space="preserve"> </w:t>
      </w:r>
      <w:r>
        <w:rPr>
          <w:noProof/>
        </w:rPr>
        <w:drawing>
          <wp:inline distT="0" distB="0" distL="0" distR="0" wp14:anchorId="563BAAF3" wp14:editId="4A1A01B2">
            <wp:extent cx="2699057" cy="1495425"/>
            <wp:effectExtent l="0" t="0" r="6350" b="0"/>
            <wp:docPr id="7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a:picLocks noChangeAspect="1" noChangeArrowheads="1"/>
                    </pic:cNvPicPr>
                  </pic:nvPicPr>
                  <pic:blipFill rotWithShape="1">
                    <a:blip r:embed="rId102">
                      <a:grayscl/>
                      <a:extLst>
                        <a:ext uri="{28A0092B-C50C-407E-A947-70E740481C1C}">
                          <a14:useLocalDpi xmlns:a14="http://schemas.microsoft.com/office/drawing/2010/main" val="0"/>
                        </a:ext>
                      </a:extLst>
                    </a:blip>
                    <a:srcRect t="16637"/>
                    <a:stretch/>
                  </pic:blipFill>
                  <pic:spPr bwMode="auto">
                    <a:xfrm>
                      <a:off x="0" y="0"/>
                      <a:ext cx="2700000" cy="1495948"/>
                    </a:xfrm>
                    <a:prstGeom prst="rect">
                      <a:avLst/>
                    </a:prstGeom>
                    <a:noFill/>
                    <a:ln>
                      <a:noFill/>
                    </a:ln>
                    <a:extLst>
                      <a:ext uri="{53640926-AAD7-44D8-BBD7-CCE9431645EC}">
                        <a14:shadowObscured xmlns:a14="http://schemas.microsoft.com/office/drawing/2010/main"/>
                      </a:ext>
                    </a:extLst>
                  </pic:spPr>
                </pic:pic>
              </a:graphicData>
            </a:graphic>
          </wp:inline>
        </w:drawing>
      </w:r>
    </w:p>
    <w:p w14:paraId="0BFB6636" w14:textId="77777777" w:rsidR="005840A2" w:rsidRPr="00C44FFC" w:rsidRDefault="005840A2" w:rsidP="005840A2">
      <w:pPr>
        <w:pStyle w:val="Bildetekst"/>
      </w:pPr>
      <w:r>
        <w:t xml:space="preserve">Figure </w:t>
      </w:r>
      <w:r>
        <w:fldChar w:fldCharType="begin"/>
      </w:r>
      <w:r>
        <w:instrText xml:space="preserve"> SEQ Figure \* ARABIC </w:instrText>
      </w:r>
      <w:r>
        <w:fldChar w:fldCharType="separate"/>
      </w:r>
      <w:r w:rsidR="00F5452A">
        <w:rPr>
          <w:noProof/>
        </w:rPr>
        <w:t>19</w:t>
      </w:r>
      <w:r>
        <w:fldChar w:fldCharType="end"/>
      </w:r>
      <w:r>
        <w:t xml:space="preserve"> Concentration (bottom of chromatograms) and </w:t>
      </w:r>
      <w:r w:rsidR="00C847BE">
        <w:t>90° LS signal curves</w:t>
      </w:r>
      <w:r>
        <w:t xml:space="preserve"> (top of chromatogr</w:t>
      </w:r>
      <w:r w:rsidR="0059156B">
        <w:t xml:space="preserve">ams) for unconcentrated samples after 0, 10, and 20 days exposure respectively. Detector signal curves are not normalized. </w:t>
      </w:r>
      <w:r w:rsidR="0059156B">
        <w:rPr>
          <w:b/>
        </w:rPr>
        <w:t>Top l</w:t>
      </w:r>
      <w:r w:rsidRPr="00E66645">
        <w:rPr>
          <w:b/>
        </w:rPr>
        <w:t>eft</w:t>
      </w:r>
      <w:r w:rsidR="0059156B">
        <w:rPr>
          <w:b/>
        </w:rPr>
        <w:t>:</w:t>
      </w:r>
      <w:r w:rsidR="0059156B">
        <w:t xml:space="preserve"> 10 g/L </w:t>
      </w:r>
      <w:r w:rsidR="00466DD8">
        <w:t xml:space="preserve">(10 μL) </w:t>
      </w:r>
      <w:r w:rsidR="0059156B">
        <w:rPr>
          <w:b/>
        </w:rPr>
        <w:t>Top right:</w:t>
      </w:r>
      <w:r>
        <w:t xml:space="preserve"> 1 g/L </w:t>
      </w:r>
      <w:r w:rsidR="00466DD8">
        <w:t xml:space="preserve">(10 μL) </w:t>
      </w:r>
      <w:r w:rsidR="0059156B" w:rsidRPr="0059156B">
        <w:rPr>
          <w:b/>
        </w:rPr>
        <w:t>Bottom left:</w:t>
      </w:r>
      <w:r w:rsidR="0059156B">
        <w:t xml:space="preserve"> 0.1 g/L</w:t>
      </w:r>
      <w:r w:rsidR="00466DD8">
        <w:t xml:space="preserve"> (100 μL) </w:t>
      </w:r>
      <w:r w:rsidR="0059156B">
        <w:t>B</w:t>
      </w:r>
      <w:r w:rsidRPr="00E66645">
        <w:rPr>
          <w:b/>
        </w:rPr>
        <w:t xml:space="preserve">ottom </w:t>
      </w:r>
      <w:r w:rsidR="0059156B">
        <w:rPr>
          <w:b/>
        </w:rPr>
        <w:t>right:</w:t>
      </w:r>
      <w:r>
        <w:t xml:space="preserve"> 0.01 </w:t>
      </w:r>
      <w:bookmarkStart w:id="167" w:name="OLE_LINK3"/>
      <w:bookmarkStart w:id="168" w:name="OLE_LINK4"/>
      <w:bookmarkStart w:id="169" w:name="OLE_LINK5"/>
      <w:r>
        <w:t>g/L</w:t>
      </w:r>
      <w:bookmarkEnd w:id="167"/>
      <w:bookmarkEnd w:id="168"/>
      <w:bookmarkEnd w:id="169"/>
      <w:r w:rsidR="00466DD8">
        <w:t xml:space="preserve"> (100 μL)</w:t>
      </w:r>
      <w:r>
        <w:t xml:space="preserve"> </w:t>
      </w:r>
    </w:p>
    <w:p w14:paraId="468CD68C" w14:textId="77777777" w:rsidR="005840A2" w:rsidRPr="004E7B14" w:rsidRDefault="005840A2" w:rsidP="005840A2"/>
    <w:p w14:paraId="240F83CA" w14:textId="77777777" w:rsidR="005840A2" w:rsidRDefault="005840A2" w:rsidP="005840A2">
      <w:pPr>
        <w:rPr>
          <w:rFonts w:asciiTheme="majorHAnsi" w:eastAsiaTheme="majorEastAsia" w:hAnsiTheme="majorHAnsi" w:cstheme="majorBidi"/>
          <w:color w:val="2E74B5" w:themeColor="accent1" w:themeShade="BF"/>
          <w:sz w:val="26"/>
          <w:szCs w:val="26"/>
        </w:rPr>
      </w:pPr>
      <w:r>
        <w:br w:type="page"/>
      </w:r>
    </w:p>
    <w:p w14:paraId="023FA870" w14:textId="77777777" w:rsidR="005840A2" w:rsidRDefault="00F61095" w:rsidP="008B7017">
      <w:pPr>
        <w:pStyle w:val="Overskrift2"/>
      </w:pPr>
      <w:r>
        <w:lastRenderedPageBreak/>
        <w:t>Alterative m</w:t>
      </w:r>
      <w:r w:rsidR="008B7017">
        <w:t>odel fit</w:t>
      </w:r>
    </w:p>
    <w:p w14:paraId="5F2D922C" w14:textId="77777777" w:rsidR="00A35221" w:rsidRPr="00A35221" w:rsidRDefault="00A35221" w:rsidP="00160B57">
      <w:pPr>
        <w:spacing w:after="0"/>
      </w:pPr>
      <w:r>
        <w:t xml:space="preserve">This section contains </w:t>
      </w:r>
      <w:r w:rsidR="00910339">
        <w:t xml:space="preserve">another </w:t>
      </w:r>
      <w:r>
        <w:t xml:space="preserve">method </w:t>
      </w:r>
      <w:r w:rsidR="004C6DE2">
        <w:t xml:space="preserve">for comparing </w:t>
      </w:r>
      <w:r>
        <w:t>depolymeriz</w:t>
      </w:r>
      <w:r w:rsidR="006653E5">
        <w:t>ation model predictions with</w:t>
      </w:r>
      <w:r w:rsidR="00FC7DC3">
        <w:t xml:space="preserve"> actual </w:t>
      </w:r>
      <w:r w:rsidR="00F61095">
        <w:t xml:space="preserve">measurements. </w:t>
      </w:r>
      <w:r w:rsidR="004C6DE2">
        <w:t xml:space="preserve"> </w:t>
      </w:r>
      <w:r w:rsidR="00160B57">
        <w:t>HPAM includes PAM and moderately hydrolyzed HPAM.</w:t>
      </w:r>
    </w:p>
    <w:p w14:paraId="724D98BF" w14:textId="77777777" w:rsidR="005840A2" w:rsidRPr="008947DB" w:rsidRDefault="005840A2" w:rsidP="00A35221">
      <w:pPr>
        <w:spacing w:after="0"/>
      </w:pPr>
      <w:r w:rsidRPr="008947DB">
        <w:rPr>
          <w:noProof/>
        </w:rPr>
        <w:drawing>
          <wp:inline distT="0" distB="0" distL="0" distR="0" wp14:anchorId="62BFE633" wp14:editId="76EF18E0">
            <wp:extent cx="2779200" cy="1696839"/>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779200" cy="1696839"/>
                    </a:xfrm>
                    <a:prstGeom prst="rect">
                      <a:avLst/>
                    </a:prstGeom>
                    <a:noFill/>
                  </pic:spPr>
                </pic:pic>
              </a:graphicData>
            </a:graphic>
          </wp:inline>
        </w:drawing>
      </w:r>
      <w:r w:rsidRPr="008947DB">
        <w:rPr>
          <w:noProof/>
          <w:color w:val="000000" w:themeColor="text1"/>
        </w:rPr>
        <w:drawing>
          <wp:inline distT="0" distB="0" distL="0" distR="0" wp14:anchorId="4D9A4E39" wp14:editId="33B7BC7F">
            <wp:extent cx="2778760" cy="1625877"/>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18663"/>
                    <a:stretch/>
                  </pic:blipFill>
                  <pic:spPr bwMode="auto">
                    <a:xfrm>
                      <a:off x="0" y="0"/>
                      <a:ext cx="2779200" cy="1626134"/>
                    </a:xfrm>
                    <a:prstGeom prst="rect">
                      <a:avLst/>
                    </a:prstGeom>
                    <a:noFill/>
                    <a:ln>
                      <a:noFill/>
                    </a:ln>
                    <a:extLst>
                      <a:ext uri="{53640926-AAD7-44D8-BBD7-CCE9431645EC}">
                        <a14:shadowObscured xmlns:a14="http://schemas.microsoft.com/office/drawing/2010/main"/>
                      </a:ext>
                    </a:extLst>
                  </pic:spPr>
                </pic:pic>
              </a:graphicData>
            </a:graphic>
          </wp:inline>
        </w:drawing>
      </w:r>
      <w:r w:rsidRPr="008947DB">
        <w:rPr>
          <w:noProof/>
        </w:rPr>
        <w:drawing>
          <wp:inline distT="0" distB="0" distL="0" distR="0" wp14:anchorId="2AC71B2C" wp14:editId="336A21F4">
            <wp:extent cx="2779200" cy="1699886"/>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779200" cy="1699886"/>
                    </a:xfrm>
                    <a:prstGeom prst="rect">
                      <a:avLst/>
                    </a:prstGeom>
                    <a:noFill/>
                  </pic:spPr>
                </pic:pic>
              </a:graphicData>
            </a:graphic>
          </wp:inline>
        </w:drawing>
      </w:r>
      <w:r w:rsidRPr="008947DB">
        <w:rPr>
          <w:noProof/>
          <w:color w:val="000000" w:themeColor="text1"/>
        </w:rPr>
        <w:drawing>
          <wp:inline distT="0" distB="0" distL="0" distR="0" wp14:anchorId="09A5659C" wp14:editId="2937CE97">
            <wp:extent cx="2778760" cy="1618563"/>
            <wp:effectExtent l="0" t="0" r="254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19030"/>
                    <a:stretch/>
                  </pic:blipFill>
                  <pic:spPr bwMode="auto">
                    <a:xfrm>
                      <a:off x="0" y="0"/>
                      <a:ext cx="2778760" cy="1618563"/>
                    </a:xfrm>
                    <a:prstGeom prst="rect">
                      <a:avLst/>
                    </a:prstGeom>
                    <a:noFill/>
                    <a:ln>
                      <a:noFill/>
                    </a:ln>
                    <a:extLst>
                      <a:ext uri="{53640926-AAD7-44D8-BBD7-CCE9431645EC}">
                        <a14:shadowObscured xmlns:a14="http://schemas.microsoft.com/office/drawing/2010/main"/>
                      </a:ext>
                    </a:extLst>
                  </pic:spPr>
                </pic:pic>
              </a:graphicData>
            </a:graphic>
          </wp:inline>
        </w:drawing>
      </w:r>
      <w:r w:rsidRPr="008947DB">
        <w:rPr>
          <w:noProof/>
        </w:rPr>
        <w:drawing>
          <wp:inline distT="0" distB="0" distL="0" distR="0" wp14:anchorId="5CFD442E" wp14:editId="7B2D83EE">
            <wp:extent cx="2779200" cy="1699886"/>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779200" cy="1699886"/>
                    </a:xfrm>
                    <a:prstGeom prst="rect">
                      <a:avLst/>
                    </a:prstGeom>
                    <a:noFill/>
                  </pic:spPr>
                </pic:pic>
              </a:graphicData>
            </a:graphic>
          </wp:inline>
        </w:drawing>
      </w:r>
      <w:r w:rsidRPr="008947DB">
        <w:rPr>
          <w:noProof/>
          <w:color w:val="000000" w:themeColor="text1"/>
        </w:rPr>
        <w:drawing>
          <wp:inline distT="0" distB="0" distL="0" distR="0" wp14:anchorId="1C2B3EE5" wp14:editId="42188D5D">
            <wp:extent cx="2778760" cy="1606829"/>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t="19733"/>
                    <a:stretch/>
                  </pic:blipFill>
                  <pic:spPr bwMode="auto">
                    <a:xfrm>
                      <a:off x="0" y="0"/>
                      <a:ext cx="2779200" cy="1607083"/>
                    </a:xfrm>
                    <a:prstGeom prst="rect">
                      <a:avLst/>
                    </a:prstGeom>
                    <a:noFill/>
                    <a:ln>
                      <a:noFill/>
                    </a:ln>
                    <a:extLst>
                      <a:ext uri="{53640926-AAD7-44D8-BBD7-CCE9431645EC}">
                        <a14:shadowObscured xmlns:a14="http://schemas.microsoft.com/office/drawing/2010/main"/>
                      </a:ext>
                    </a:extLst>
                  </pic:spPr>
                </pic:pic>
              </a:graphicData>
            </a:graphic>
          </wp:inline>
        </w:drawing>
      </w:r>
    </w:p>
    <w:p w14:paraId="25E9C469" w14:textId="77777777" w:rsidR="005840A2" w:rsidRPr="008947DB" w:rsidRDefault="005840A2" w:rsidP="005840A2">
      <w:r w:rsidRPr="008947DB">
        <w:rPr>
          <w:noProof/>
        </w:rPr>
        <w:drawing>
          <wp:inline distT="0" distB="0" distL="0" distR="0" wp14:anchorId="42F40F23" wp14:editId="27F59034">
            <wp:extent cx="2779200" cy="1699886"/>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779200" cy="1699886"/>
                    </a:xfrm>
                    <a:prstGeom prst="rect">
                      <a:avLst/>
                    </a:prstGeom>
                    <a:noFill/>
                  </pic:spPr>
                </pic:pic>
              </a:graphicData>
            </a:graphic>
          </wp:inline>
        </w:drawing>
      </w:r>
      <w:r w:rsidRPr="008947DB">
        <w:rPr>
          <w:noProof/>
        </w:rPr>
        <w:drawing>
          <wp:inline distT="0" distB="0" distL="0" distR="0" wp14:anchorId="12A9D03E" wp14:editId="17A69A97">
            <wp:extent cx="2778760" cy="1644041"/>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17874"/>
                    <a:stretch/>
                  </pic:blipFill>
                  <pic:spPr bwMode="auto">
                    <a:xfrm>
                      <a:off x="0" y="0"/>
                      <a:ext cx="2779200" cy="1644301"/>
                    </a:xfrm>
                    <a:prstGeom prst="rect">
                      <a:avLst/>
                    </a:prstGeom>
                    <a:noFill/>
                    <a:ln>
                      <a:noFill/>
                    </a:ln>
                    <a:extLst>
                      <a:ext uri="{53640926-AAD7-44D8-BBD7-CCE9431645EC}">
                        <a14:shadowObscured xmlns:a14="http://schemas.microsoft.com/office/drawing/2010/main"/>
                      </a:ext>
                    </a:extLst>
                  </pic:spPr>
                </pic:pic>
              </a:graphicData>
            </a:graphic>
          </wp:inline>
        </w:drawing>
      </w:r>
    </w:p>
    <w:p w14:paraId="1420AEB6" w14:textId="77777777" w:rsidR="005840A2" w:rsidRDefault="005840A2" w:rsidP="00A35221">
      <w:pPr>
        <w:pStyle w:val="Bildetekst"/>
      </w:pPr>
      <w:r>
        <w:t>Figure</w:t>
      </w:r>
      <w:r w:rsidRPr="008947DB">
        <w:t xml:space="preserve"> </w:t>
      </w:r>
      <w:r>
        <w:fldChar w:fldCharType="begin"/>
      </w:r>
      <w:r>
        <w:instrText xml:space="preserve"> SEQ Figure \* ARABIC </w:instrText>
      </w:r>
      <w:r>
        <w:fldChar w:fldCharType="separate"/>
      </w:r>
      <w:r w:rsidR="00F5452A">
        <w:rPr>
          <w:noProof/>
        </w:rPr>
        <w:t>21</w:t>
      </w:r>
      <w:r>
        <w:fldChar w:fldCharType="end"/>
      </w:r>
      <w:r w:rsidRPr="008947DB">
        <w:t xml:space="preserve">: </w:t>
      </w:r>
      <w:r w:rsidRPr="008947DB">
        <w:rPr>
          <w:b/>
        </w:rPr>
        <w:t>Left:</w:t>
      </w:r>
      <w:r w:rsidRPr="008947DB">
        <w:t xml:space="preserve"> Measured </w:t>
      </w:r>
      <w:r w:rsidR="00F61095">
        <w:t xml:space="preserve">number </w:t>
      </w:r>
      <w:r w:rsidR="00160B57">
        <w:t xml:space="preserve">of </w:t>
      </w:r>
      <w:r w:rsidRPr="008947DB">
        <w:t>chains scission events</w:t>
      </w:r>
      <w:r w:rsidR="00B878CA">
        <w:t xml:space="preserve"> (X</w:t>
      </w:r>
      <w:r w:rsidR="00F61095">
        <w:rPr>
          <w:vertAlign w:val="subscript"/>
        </w:rPr>
        <w:t>He</w:t>
      </w:r>
      <w:r w:rsidR="00B878CA">
        <w:t>)</w:t>
      </w:r>
      <w:r w:rsidRPr="008947DB">
        <w:t xml:space="preserve"> per molecule per day (y-axis) </w:t>
      </w:r>
      <w:r w:rsidR="00F61095">
        <w:t xml:space="preserve">for every point of measurement </w:t>
      </w:r>
      <w:r w:rsidRPr="008947DB">
        <w:t xml:space="preserve">vs initial </w:t>
      </w:r>
      <w:r w:rsidRPr="005E6867">
        <w:t>Mw</w:t>
      </w:r>
      <w:r w:rsidRPr="008947DB">
        <w:t xml:space="preserve"> (x-axis)</w:t>
      </w:r>
      <w:r w:rsidR="003C5ACE">
        <w:t xml:space="preserve"> at 40 mg/L</w:t>
      </w:r>
      <w:r w:rsidRPr="008947DB">
        <w:t xml:space="preserve"> with</w:t>
      </w:r>
      <w:r w:rsidR="003C5ACE">
        <w:t xml:space="preserve"> linear regression</w:t>
      </w:r>
      <w:r w:rsidRPr="008947DB">
        <w:t xml:space="preserve">. The </w:t>
      </w:r>
      <w:r w:rsidR="00071522">
        <w:t>slope multiplied by concentration yields R</w:t>
      </w:r>
      <w:r w:rsidR="00F61095">
        <w:rPr>
          <w:vertAlign w:val="subscript"/>
        </w:rPr>
        <w:t>C</w:t>
      </w:r>
      <w:r w:rsidR="00071522">
        <w:t>.</w:t>
      </w:r>
      <w:r w:rsidR="003C5ACE">
        <w:t xml:space="preserve"> </w:t>
      </w:r>
      <w:r w:rsidR="002849AB">
        <w:t xml:space="preserve">Departures from regression line </w:t>
      </w:r>
      <w:r w:rsidR="004C6DE2">
        <w:t xml:space="preserve">appears to be mostly characterization artifacts </w:t>
      </w:r>
      <w:r w:rsidR="00574CAF">
        <w:t>(</w:t>
      </w:r>
      <w:r w:rsidR="002849AB">
        <w:t xml:space="preserve">i.e. </w:t>
      </w:r>
      <w:r w:rsidR="00FC7DC3">
        <w:t xml:space="preserve">sample concentration, Mw, </w:t>
      </w:r>
      <w:r w:rsidR="002849AB">
        <w:t>signal to noise level</w:t>
      </w:r>
      <w:r w:rsidR="00FC7DC3">
        <w:t>s</w:t>
      </w:r>
      <w:r w:rsidR="002849AB">
        <w:t>, choice of formalism,</w:t>
      </w:r>
      <w:r w:rsidR="004C6DE2">
        <w:t xml:space="preserve"> number of detectors,</w:t>
      </w:r>
      <w:r w:rsidR="002849AB">
        <w:t xml:space="preserve"> flow rate etc.</w:t>
      </w:r>
      <w:r w:rsidR="00574CAF">
        <w:t>)</w:t>
      </w:r>
      <w:r w:rsidR="00023872">
        <w:t xml:space="preserve"> </w:t>
      </w:r>
      <w:r w:rsidRPr="008947DB">
        <w:rPr>
          <w:b/>
        </w:rPr>
        <w:t xml:space="preserve">Right: </w:t>
      </w:r>
      <w:r w:rsidR="00FC7DC3">
        <w:t xml:space="preserve">Initial </w:t>
      </w:r>
      <w:r w:rsidRPr="008947DB">
        <w:t>molecular weight (x-axis) plotted against</w:t>
      </w:r>
      <w:r w:rsidR="00FC7DC3">
        <w:t xml:space="preserve"> measured</w:t>
      </w:r>
      <w:r w:rsidRPr="008947DB">
        <w:t xml:space="preserve"> molecular weight (y-axis) </w:t>
      </w:r>
      <w:r w:rsidR="003C5ACE">
        <w:t>before exposure</w:t>
      </w:r>
      <w:r w:rsidR="00FC7DC3">
        <w:t xml:space="preserve"> (T0)</w:t>
      </w:r>
      <w:r w:rsidRPr="008947DB">
        <w:t>,</w:t>
      </w:r>
      <w:r w:rsidR="003C5ACE">
        <w:t xml:space="preserve"> and after 30 </w:t>
      </w:r>
      <w:r w:rsidR="00FC7DC3">
        <w:t xml:space="preserve">(T1) </w:t>
      </w:r>
      <w:r w:rsidR="003C5ACE">
        <w:t>and</w:t>
      </w:r>
      <w:r w:rsidRPr="008947DB">
        <w:t xml:space="preserve"> 60 days</w:t>
      </w:r>
      <w:r w:rsidR="00FC7DC3">
        <w:t xml:space="preserve"> (T2)</w:t>
      </w:r>
      <w:r w:rsidRPr="008947DB">
        <w:t xml:space="preserve"> </w:t>
      </w:r>
      <w:r w:rsidR="003C5ACE">
        <w:t xml:space="preserve">using </w:t>
      </w:r>
      <w:r w:rsidR="004D7BFC">
        <w:t xml:space="preserve">a </w:t>
      </w:r>
      <w:r w:rsidR="003C5ACE">
        <w:t>common value for R</w:t>
      </w:r>
      <w:r w:rsidR="004D7BFC">
        <w:rPr>
          <w:vertAlign w:val="subscript"/>
        </w:rPr>
        <w:t>C</w:t>
      </w:r>
      <w:r w:rsidR="00160B57">
        <w:rPr>
          <w:vertAlign w:val="subscript"/>
        </w:rPr>
        <w:t xml:space="preserve"> </w:t>
      </w:r>
      <w:r w:rsidR="00160B57">
        <w:t xml:space="preserve">for each </w:t>
      </w:r>
      <w:r w:rsidR="004D7BFC">
        <w:t xml:space="preserve">type of </w:t>
      </w:r>
      <w:r w:rsidR="00160B57">
        <w:t>p</w:t>
      </w:r>
      <w:r w:rsidR="004D7BFC">
        <w:t>olymer</w:t>
      </w:r>
      <w:r w:rsidR="003C5ACE">
        <w:t xml:space="preserve"> </w:t>
      </w:r>
      <w:r w:rsidRPr="008947DB">
        <w:rPr>
          <w:b/>
        </w:rPr>
        <w:t xml:space="preserve">Top: </w:t>
      </w:r>
      <w:r w:rsidRPr="008947DB">
        <w:t>PAC</w:t>
      </w:r>
      <w:r w:rsidRPr="008947DB">
        <w:rPr>
          <w:b/>
        </w:rPr>
        <w:t xml:space="preserve"> </w:t>
      </w:r>
      <w:r w:rsidRPr="008947DB">
        <w:t>@</w:t>
      </w:r>
      <w:r w:rsidR="003C5ACE">
        <w:t xml:space="preserve"> R</w:t>
      </w:r>
      <w:r w:rsidR="00160B57">
        <w:rPr>
          <w:vertAlign w:val="subscript"/>
        </w:rPr>
        <w:t xml:space="preserve">C </w:t>
      </w:r>
      <w:r w:rsidR="00160B57">
        <w:t xml:space="preserve">= </w:t>
      </w:r>
      <w:r w:rsidRPr="008947DB">
        <w:t>397</w:t>
      </w:r>
      <w:r w:rsidR="00160B57">
        <w:t xml:space="preserve"> ± 72</w:t>
      </w:r>
      <w:r w:rsidRPr="008947DB">
        <w:t xml:space="preserve"> n</w:t>
      </w:r>
      <w:r w:rsidR="00160B57">
        <w:t>M</w:t>
      </w:r>
      <w:r w:rsidR="00160B57">
        <w:rPr>
          <w:vertAlign w:val="superscript"/>
        </w:rPr>
        <w:t>-1</w:t>
      </w:r>
      <w:r w:rsidR="00160B57">
        <w:t xml:space="preserve"> </w:t>
      </w:r>
      <w:r w:rsidRPr="008947DB">
        <w:t>day</w:t>
      </w:r>
      <w:r w:rsidR="00160B57">
        <w:rPr>
          <w:vertAlign w:val="superscript"/>
        </w:rPr>
        <w:t>-1</w:t>
      </w:r>
      <w:r w:rsidR="00160B57">
        <w:t xml:space="preserve"> (± SEM)</w:t>
      </w:r>
      <w:r w:rsidRPr="008947DB">
        <w:t>, R</w:t>
      </w:r>
      <w:r w:rsidRPr="008947DB">
        <w:rPr>
          <w:vertAlign w:val="superscript"/>
        </w:rPr>
        <w:t>2</w:t>
      </w:r>
      <w:r w:rsidRPr="008947DB">
        <w:t xml:space="preserve">=0.995, n=6 </w:t>
      </w:r>
      <w:r w:rsidRPr="008947DB">
        <w:rPr>
          <w:b/>
        </w:rPr>
        <w:t xml:space="preserve">Top middle: </w:t>
      </w:r>
      <w:r w:rsidRPr="008947DB">
        <w:t xml:space="preserve">PAM and HPAM except HPAM 3070 200 kDa @ </w:t>
      </w:r>
      <w:r w:rsidR="00023872">
        <w:t>R</w:t>
      </w:r>
      <w:r w:rsidR="00160B57">
        <w:rPr>
          <w:vertAlign w:val="subscript"/>
        </w:rPr>
        <w:t>C</w:t>
      </w:r>
      <w:r w:rsidR="00160B57">
        <w:t xml:space="preserve"> </w:t>
      </w:r>
      <w:r w:rsidRPr="008947DB">
        <w:t>=</w:t>
      </w:r>
      <w:r w:rsidR="00160B57">
        <w:t xml:space="preserve"> </w:t>
      </w:r>
      <w:r w:rsidRPr="008947DB">
        <w:t>24</w:t>
      </w:r>
      <w:r w:rsidR="00160B57">
        <w:t xml:space="preserve"> ± </w:t>
      </w:r>
      <w:r w:rsidR="00160B57" w:rsidRPr="008947DB">
        <w:t>6.9</w:t>
      </w:r>
      <w:r w:rsidRPr="008947DB">
        <w:t xml:space="preserve"> </w:t>
      </w:r>
      <w:r w:rsidR="00160B57" w:rsidRPr="008947DB">
        <w:t>n</w:t>
      </w:r>
      <w:r w:rsidR="00160B57">
        <w:t>M</w:t>
      </w:r>
      <w:r w:rsidR="00160B57">
        <w:rPr>
          <w:vertAlign w:val="superscript"/>
        </w:rPr>
        <w:t>-1</w:t>
      </w:r>
      <w:r w:rsidR="00160B57">
        <w:t xml:space="preserve"> </w:t>
      </w:r>
      <w:r w:rsidR="00160B57" w:rsidRPr="008947DB">
        <w:t>day</w:t>
      </w:r>
      <w:r w:rsidR="00160B57">
        <w:rPr>
          <w:vertAlign w:val="superscript"/>
        </w:rPr>
        <w:t>-1</w:t>
      </w:r>
      <w:r w:rsidRPr="008947DB">
        <w:t>, R</w:t>
      </w:r>
      <w:r w:rsidRPr="008947DB">
        <w:rPr>
          <w:vertAlign w:val="superscript"/>
        </w:rPr>
        <w:t>2</w:t>
      </w:r>
      <w:r w:rsidR="00160B57">
        <w:t>=0.9816</w:t>
      </w:r>
      <w:r w:rsidRPr="008947DB">
        <w:t>, n=12</w:t>
      </w:r>
      <w:r>
        <w:t>, 1 outlier ignored</w:t>
      </w:r>
      <w:r w:rsidRPr="008947DB">
        <w:t xml:space="preserve"> </w:t>
      </w:r>
      <w:r w:rsidRPr="008947DB">
        <w:rPr>
          <w:b/>
        </w:rPr>
        <w:t xml:space="preserve">Bottom middle: </w:t>
      </w:r>
      <w:r w:rsidRPr="008947DB">
        <w:t xml:space="preserve">PAMPS @ </w:t>
      </w:r>
      <w:r w:rsidR="00023872">
        <w:t>R</w:t>
      </w:r>
      <w:r w:rsidR="004D7BFC">
        <w:t xml:space="preserve"> </w:t>
      </w:r>
      <w:r w:rsidRPr="008947DB">
        <w:t>=</w:t>
      </w:r>
      <w:r w:rsidR="004D7BFC">
        <w:t xml:space="preserve"> </w:t>
      </w:r>
      <w:r w:rsidRPr="008947DB">
        <w:t xml:space="preserve">6 </w:t>
      </w:r>
      <w:r w:rsidR="004D7BFC">
        <w:t xml:space="preserve">± 1.9 </w:t>
      </w:r>
      <w:r w:rsidR="004D7BFC" w:rsidRPr="008947DB">
        <w:t>n</w:t>
      </w:r>
      <w:r w:rsidR="004D7BFC">
        <w:t>M</w:t>
      </w:r>
      <w:r w:rsidR="004D7BFC">
        <w:rPr>
          <w:vertAlign w:val="superscript"/>
        </w:rPr>
        <w:t>-1</w:t>
      </w:r>
      <w:r w:rsidR="004D7BFC">
        <w:t xml:space="preserve"> </w:t>
      </w:r>
      <w:r w:rsidR="004D7BFC" w:rsidRPr="008947DB">
        <w:t>day</w:t>
      </w:r>
      <w:r w:rsidR="004D7BFC">
        <w:rPr>
          <w:vertAlign w:val="superscript"/>
        </w:rPr>
        <w:t>-1</w:t>
      </w:r>
      <w:r w:rsidRPr="008947DB">
        <w:t>, R</w:t>
      </w:r>
      <w:r w:rsidRPr="008947DB">
        <w:rPr>
          <w:vertAlign w:val="superscript"/>
        </w:rPr>
        <w:t>2</w:t>
      </w:r>
      <w:r w:rsidRPr="008947DB">
        <w:t>=N/A,</w:t>
      </w:r>
      <w:r w:rsidR="004D7BFC">
        <w:t xml:space="preserve"> </w:t>
      </w:r>
      <w:r>
        <w:t>, n=2</w:t>
      </w:r>
      <w:r w:rsidRPr="008947DB">
        <w:t xml:space="preserve"> </w:t>
      </w:r>
      <w:r w:rsidRPr="008947DB">
        <w:rPr>
          <w:b/>
        </w:rPr>
        <w:t xml:space="preserve">Bottom: </w:t>
      </w:r>
      <w:r w:rsidR="0029104C">
        <w:t>HPAM 3070 200 kDa @ R</w:t>
      </w:r>
      <w:r w:rsidR="004D7BFC">
        <w:t xml:space="preserve"> </w:t>
      </w:r>
      <w:r w:rsidRPr="008947DB">
        <w:t>=</w:t>
      </w:r>
      <w:r w:rsidR="004D7BFC">
        <w:t xml:space="preserve"> </w:t>
      </w:r>
      <w:r w:rsidRPr="008947DB">
        <w:t>67</w:t>
      </w:r>
      <w:r w:rsidR="004D7BFC">
        <w:t xml:space="preserve"> ± </w:t>
      </w:r>
      <w:r w:rsidR="004D7BFC" w:rsidRPr="008947DB">
        <w:t>37</w:t>
      </w:r>
      <w:r w:rsidR="004D7BFC" w:rsidRPr="004D7BFC">
        <w:t xml:space="preserve"> </w:t>
      </w:r>
      <w:r w:rsidR="004D7BFC" w:rsidRPr="008947DB">
        <w:t>n</w:t>
      </w:r>
      <w:r w:rsidR="004D7BFC">
        <w:t>M</w:t>
      </w:r>
      <w:r w:rsidR="004D7BFC">
        <w:rPr>
          <w:vertAlign w:val="superscript"/>
        </w:rPr>
        <w:t>-1</w:t>
      </w:r>
      <w:r w:rsidR="004D7BFC">
        <w:t xml:space="preserve"> </w:t>
      </w:r>
      <w:r w:rsidR="004D7BFC" w:rsidRPr="008947DB">
        <w:t>day</w:t>
      </w:r>
      <w:r w:rsidR="004D7BFC">
        <w:rPr>
          <w:vertAlign w:val="superscript"/>
        </w:rPr>
        <w:t>-1</w:t>
      </w:r>
      <w:r w:rsidRPr="008947DB">
        <w:t>, R</w:t>
      </w:r>
      <w:r w:rsidRPr="008947DB">
        <w:rPr>
          <w:vertAlign w:val="superscript"/>
        </w:rPr>
        <w:t>2</w:t>
      </w:r>
      <w:r w:rsidRPr="008947DB">
        <w:t>=N/A, n=2</w:t>
      </w:r>
      <w:r w:rsidR="004D7BFC">
        <w:t>.</w:t>
      </w:r>
    </w:p>
    <w:p w14:paraId="44DB494B" w14:textId="77777777" w:rsidR="00F5452A" w:rsidRDefault="00F5452A" w:rsidP="00F5452A">
      <w:pPr>
        <w:pStyle w:val="Bildetekst"/>
        <w:rPr>
          <w:i w:val="0"/>
          <w:iCs w:val="0"/>
        </w:rPr>
      </w:pPr>
      <w:r w:rsidRPr="0081673B">
        <w:rPr>
          <w:noProof/>
        </w:rPr>
        <w:lastRenderedPageBreak/>
        <w:drawing>
          <wp:inline distT="0" distB="0" distL="0" distR="0" wp14:anchorId="6D8551F1" wp14:editId="2EA58882">
            <wp:extent cx="2700000" cy="18544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00000" cy="1854430"/>
                    </a:xfrm>
                    <a:prstGeom prst="rect">
                      <a:avLst/>
                    </a:prstGeom>
                    <a:noFill/>
                    <a:ln>
                      <a:noFill/>
                    </a:ln>
                  </pic:spPr>
                </pic:pic>
              </a:graphicData>
            </a:graphic>
          </wp:inline>
        </w:drawing>
      </w:r>
      <w:r w:rsidRPr="008D05C2">
        <w:rPr>
          <w:i w:val="0"/>
          <w:iCs w:val="0"/>
        </w:rPr>
        <w:t xml:space="preserve"> </w:t>
      </w:r>
      <w:r w:rsidRPr="008D05C2">
        <w:rPr>
          <w:noProof/>
        </w:rPr>
        <w:drawing>
          <wp:inline distT="0" distB="0" distL="0" distR="0" wp14:anchorId="1F72A3BE" wp14:editId="0C007290">
            <wp:extent cx="2700000" cy="18544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700000" cy="1854430"/>
                    </a:xfrm>
                    <a:prstGeom prst="rect">
                      <a:avLst/>
                    </a:prstGeom>
                    <a:noFill/>
                    <a:ln>
                      <a:noFill/>
                    </a:ln>
                  </pic:spPr>
                </pic:pic>
              </a:graphicData>
            </a:graphic>
          </wp:inline>
        </w:drawing>
      </w:r>
    </w:p>
    <w:p w14:paraId="2B979F89" w14:textId="77777777" w:rsidR="00F5452A" w:rsidRDefault="00F5452A" w:rsidP="00F5452A">
      <w:r w:rsidRPr="00C15990">
        <w:rPr>
          <w:noProof/>
        </w:rPr>
        <w:drawing>
          <wp:inline distT="0" distB="0" distL="0" distR="0" wp14:anchorId="0837BD2E" wp14:editId="5D615065">
            <wp:extent cx="2700000" cy="18544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00000" cy="1854430"/>
                    </a:xfrm>
                    <a:prstGeom prst="rect">
                      <a:avLst/>
                    </a:prstGeom>
                    <a:noFill/>
                    <a:ln>
                      <a:noFill/>
                    </a:ln>
                  </pic:spPr>
                </pic:pic>
              </a:graphicData>
            </a:graphic>
          </wp:inline>
        </w:drawing>
      </w:r>
    </w:p>
    <w:p w14:paraId="72D003B6" w14:textId="77777777" w:rsidR="00F5452A" w:rsidRPr="00F5452A" w:rsidRDefault="00F5452A" w:rsidP="00F5452A">
      <w:pPr>
        <w:pStyle w:val="Bildetekst"/>
      </w:pPr>
      <w:r>
        <w:t xml:space="preserve">Figure </w:t>
      </w:r>
      <w:r>
        <w:fldChar w:fldCharType="begin"/>
      </w:r>
      <w:r>
        <w:instrText xml:space="preserve"> SEQ Figure \* ARABIC </w:instrText>
      </w:r>
      <w:r>
        <w:fldChar w:fldCharType="separate"/>
      </w:r>
      <w:r>
        <w:rPr>
          <w:noProof/>
        </w:rPr>
        <w:t>22</w:t>
      </w:r>
      <w:r>
        <w:fldChar w:fldCharType="end"/>
      </w:r>
      <w:r>
        <w:t>, Transform of the above with respect to Mw where the measurements are ins</w:t>
      </w:r>
      <w:r w:rsidR="004B3EBE">
        <w:t>erted as</w:t>
      </w:r>
      <w:r>
        <w:t xml:space="preserve"> artificial time series based on parallel measurements of polymer</w:t>
      </w:r>
      <w:r w:rsidR="00834F53">
        <w:t>s</w:t>
      </w:r>
      <w:r>
        <w:t xml:space="preserve"> with differing </w:t>
      </w:r>
      <w:r w:rsidR="00834F53">
        <w:t xml:space="preserve">initial </w:t>
      </w:r>
      <w:r>
        <w:t xml:space="preserve">Mw. </w:t>
      </w:r>
    </w:p>
    <w:p w14:paraId="312B5F1E" w14:textId="77777777" w:rsidR="00DB59D9" w:rsidRDefault="00DB59D9">
      <w:pPr>
        <w:rPr>
          <w:rFonts w:asciiTheme="majorHAnsi" w:eastAsiaTheme="majorEastAsia" w:hAnsiTheme="majorHAnsi" w:cstheme="majorBidi"/>
          <w:color w:val="2E74B5" w:themeColor="accent1" w:themeShade="BF"/>
          <w:sz w:val="26"/>
          <w:szCs w:val="26"/>
        </w:rPr>
      </w:pPr>
      <w:r>
        <w:br w:type="page"/>
      </w:r>
    </w:p>
    <w:p w14:paraId="67ECE16E" w14:textId="77777777" w:rsidR="0016760D" w:rsidRDefault="007161E3" w:rsidP="00A35221">
      <w:pPr>
        <w:pStyle w:val="Overskrift2"/>
        <w:spacing w:before="0"/>
      </w:pPr>
      <w:r w:rsidRPr="007161E3">
        <w:lastRenderedPageBreak/>
        <w:t>Uncertainty and replicability</w:t>
      </w:r>
      <w:r>
        <w:t>,</w:t>
      </w:r>
      <w:r>
        <w:rPr>
          <w:i/>
        </w:rPr>
        <w:t xml:space="preserve"> </w:t>
      </w:r>
      <w:r w:rsidR="0016760D" w:rsidRPr="0006260A">
        <w:rPr>
          <w:i/>
        </w:rPr>
        <w:t>Mw</w:t>
      </w:r>
      <w:r w:rsidR="0016760D">
        <w:t xml:space="preserve"> vs </w:t>
      </w:r>
      <w:r w:rsidR="0016760D" w:rsidRPr="0006260A">
        <w:rPr>
          <w:i/>
        </w:rPr>
        <w:t xml:space="preserve">Mn </w:t>
      </w:r>
    </w:p>
    <w:p w14:paraId="05912982" w14:textId="77777777" w:rsidR="0016760D" w:rsidRPr="00C46626" w:rsidRDefault="00C46626" w:rsidP="0016760D">
      <w:pPr>
        <w:rPr>
          <w:b/>
        </w:rPr>
      </w:pPr>
      <w:r w:rsidRPr="00C46626">
        <w:rPr>
          <w:b/>
        </w:rPr>
        <w:t>a)</w:t>
      </w:r>
      <w:r w:rsidR="0016760D" w:rsidRPr="00C46626">
        <w:rPr>
          <w:b/>
          <w:noProof/>
        </w:rPr>
        <w:drawing>
          <wp:inline distT="0" distB="0" distL="0" distR="0" wp14:anchorId="795625DA" wp14:editId="78F7235D">
            <wp:extent cx="2699385" cy="1378171"/>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a:extLst>
                        <a:ext uri="{28A0092B-C50C-407E-A947-70E740481C1C}">
                          <a14:useLocalDpi xmlns:a14="http://schemas.microsoft.com/office/drawing/2010/main" val="0"/>
                        </a:ext>
                      </a:extLst>
                    </a:blip>
                    <a:srcRect t="23417"/>
                    <a:stretch/>
                  </pic:blipFill>
                  <pic:spPr bwMode="auto">
                    <a:xfrm>
                      <a:off x="0" y="0"/>
                      <a:ext cx="2700000" cy="1378485"/>
                    </a:xfrm>
                    <a:prstGeom prst="rect">
                      <a:avLst/>
                    </a:prstGeom>
                    <a:noFill/>
                    <a:ln>
                      <a:noFill/>
                    </a:ln>
                    <a:extLst>
                      <a:ext uri="{53640926-AAD7-44D8-BBD7-CCE9431645EC}">
                        <a14:shadowObscured xmlns:a14="http://schemas.microsoft.com/office/drawing/2010/main"/>
                      </a:ext>
                    </a:extLst>
                  </pic:spPr>
                </pic:pic>
              </a:graphicData>
            </a:graphic>
          </wp:inline>
        </w:drawing>
      </w:r>
      <w:r w:rsidRPr="00C46626">
        <w:rPr>
          <w:b/>
          <w:noProof/>
        </w:rPr>
        <w:t>b)</w:t>
      </w:r>
      <w:r w:rsidR="0016760D" w:rsidRPr="00C46626">
        <w:rPr>
          <w:b/>
          <w:noProof/>
        </w:rPr>
        <w:drawing>
          <wp:inline distT="0" distB="0" distL="0" distR="0" wp14:anchorId="3C149AB3" wp14:editId="7D7F9EDD">
            <wp:extent cx="2699385" cy="1386122"/>
            <wp:effectExtent l="0" t="0" r="571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5">
                      <a:extLst>
                        <a:ext uri="{28A0092B-C50C-407E-A947-70E740481C1C}">
                          <a14:useLocalDpi xmlns:a14="http://schemas.microsoft.com/office/drawing/2010/main" val="0"/>
                        </a:ext>
                      </a:extLst>
                    </a:blip>
                    <a:srcRect t="22976"/>
                    <a:stretch/>
                  </pic:blipFill>
                  <pic:spPr bwMode="auto">
                    <a:xfrm>
                      <a:off x="0" y="0"/>
                      <a:ext cx="2700000" cy="1386438"/>
                    </a:xfrm>
                    <a:prstGeom prst="rect">
                      <a:avLst/>
                    </a:prstGeom>
                    <a:noFill/>
                    <a:ln>
                      <a:noFill/>
                    </a:ln>
                    <a:extLst>
                      <a:ext uri="{53640926-AAD7-44D8-BBD7-CCE9431645EC}">
                        <a14:shadowObscured xmlns:a14="http://schemas.microsoft.com/office/drawing/2010/main"/>
                      </a:ext>
                    </a:extLst>
                  </pic:spPr>
                </pic:pic>
              </a:graphicData>
            </a:graphic>
          </wp:inline>
        </w:drawing>
      </w:r>
    </w:p>
    <w:p w14:paraId="2CF20CF6" w14:textId="77777777" w:rsidR="0016760D" w:rsidRPr="00C46626" w:rsidRDefault="00C46626" w:rsidP="0016760D">
      <w:pPr>
        <w:rPr>
          <w:b/>
        </w:rPr>
      </w:pPr>
      <w:r w:rsidRPr="00C46626">
        <w:rPr>
          <w:b/>
        </w:rPr>
        <w:t>c)</w:t>
      </w:r>
      <w:r w:rsidR="0016760D" w:rsidRPr="00C46626">
        <w:rPr>
          <w:b/>
          <w:noProof/>
        </w:rPr>
        <w:drawing>
          <wp:inline distT="0" distB="0" distL="0" distR="0" wp14:anchorId="23FE7C53" wp14:editId="74F42F53">
            <wp:extent cx="2699385" cy="137817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6">
                      <a:extLst>
                        <a:ext uri="{28A0092B-C50C-407E-A947-70E740481C1C}">
                          <a14:useLocalDpi xmlns:a14="http://schemas.microsoft.com/office/drawing/2010/main" val="0"/>
                        </a:ext>
                      </a:extLst>
                    </a:blip>
                    <a:srcRect t="23417"/>
                    <a:stretch/>
                  </pic:blipFill>
                  <pic:spPr bwMode="auto">
                    <a:xfrm>
                      <a:off x="0" y="0"/>
                      <a:ext cx="2700000" cy="1378484"/>
                    </a:xfrm>
                    <a:prstGeom prst="rect">
                      <a:avLst/>
                    </a:prstGeom>
                    <a:noFill/>
                    <a:ln>
                      <a:noFill/>
                    </a:ln>
                    <a:extLst>
                      <a:ext uri="{53640926-AAD7-44D8-BBD7-CCE9431645EC}">
                        <a14:shadowObscured xmlns:a14="http://schemas.microsoft.com/office/drawing/2010/main"/>
                      </a:ext>
                    </a:extLst>
                  </pic:spPr>
                </pic:pic>
              </a:graphicData>
            </a:graphic>
          </wp:inline>
        </w:drawing>
      </w:r>
      <w:r w:rsidRPr="00C46626">
        <w:rPr>
          <w:b/>
          <w:noProof/>
        </w:rPr>
        <w:t>d)</w:t>
      </w:r>
      <w:r w:rsidR="0016760D" w:rsidRPr="00C46626">
        <w:rPr>
          <w:b/>
          <w:noProof/>
        </w:rPr>
        <w:drawing>
          <wp:inline distT="0" distB="0" distL="0" distR="0" wp14:anchorId="56C885AD" wp14:editId="65BD27DF">
            <wp:extent cx="2699385" cy="137817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7">
                      <a:extLst>
                        <a:ext uri="{28A0092B-C50C-407E-A947-70E740481C1C}">
                          <a14:useLocalDpi xmlns:a14="http://schemas.microsoft.com/office/drawing/2010/main" val="0"/>
                        </a:ext>
                      </a:extLst>
                    </a:blip>
                    <a:srcRect t="23417"/>
                    <a:stretch/>
                  </pic:blipFill>
                  <pic:spPr bwMode="auto">
                    <a:xfrm>
                      <a:off x="0" y="0"/>
                      <a:ext cx="2700000" cy="1378484"/>
                    </a:xfrm>
                    <a:prstGeom prst="rect">
                      <a:avLst/>
                    </a:prstGeom>
                    <a:noFill/>
                    <a:ln>
                      <a:noFill/>
                    </a:ln>
                    <a:extLst>
                      <a:ext uri="{53640926-AAD7-44D8-BBD7-CCE9431645EC}">
                        <a14:shadowObscured xmlns:a14="http://schemas.microsoft.com/office/drawing/2010/main"/>
                      </a:ext>
                    </a:extLst>
                  </pic:spPr>
                </pic:pic>
              </a:graphicData>
            </a:graphic>
          </wp:inline>
        </w:drawing>
      </w:r>
    </w:p>
    <w:p w14:paraId="5CE7FDB3" w14:textId="77777777" w:rsidR="0016760D" w:rsidRDefault="00C46626" w:rsidP="0016760D">
      <w:r w:rsidRPr="00C46626">
        <w:rPr>
          <w:b/>
        </w:rPr>
        <w:t>e)</w:t>
      </w:r>
      <w:r w:rsidR="0016760D" w:rsidRPr="007E4C19">
        <w:rPr>
          <w:noProof/>
        </w:rPr>
        <w:drawing>
          <wp:inline distT="0" distB="0" distL="0" distR="0" wp14:anchorId="24AF70AD" wp14:editId="79826E71">
            <wp:extent cx="4277378" cy="1192530"/>
            <wp:effectExtent l="0" t="0" r="889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31291" t="7520" r="19125" b="38190"/>
                    <a:stretch/>
                  </pic:blipFill>
                  <pic:spPr bwMode="auto">
                    <a:xfrm>
                      <a:off x="0" y="0"/>
                      <a:ext cx="4282773" cy="1194034"/>
                    </a:xfrm>
                    <a:prstGeom prst="rect">
                      <a:avLst/>
                    </a:prstGeom>
                    <a:noFill/>
                    <a:ln>
                      <a:noFill/>
                    </a:ln>
                    <a:extLst>
                      <a:ext uri="{53640926-AAD7-44D8-BBD7-CCE9431645EC}">
                        <a14:shadowObscured xmlns:a14="http://schemas.microsoft.com/office/drawing/2010/main"/>
                      </a:ext>
                    </a:extLst>
                  </pic:spPr>
                </pic:pic>
              </a:graphicData>
            </a:graphic>
          </wp:inline>
        </w:drawing>
      </w:r>
    </w:p>
    <w:p w14:paraId="4AFCAF0B" w14:textId="77777777" w:rsidR="0016760D" w:rsidRPr="00C46626" w:rsidRDefault="007161E3" w:rsidP="0016760D">
      <w:pPr>
        <w:rPr>
          <w:b/>
        </w:rPr>
      </w:pPr>
      <w:r>
        <w:t>Consider</w:t>
      </w:r>
      <w:r w:rsidR="00B20430">
        <w:t xml:space="preserve"> </w:t>
      </w:r>
      <w:r w:rsidR="00A55FF0">
        <w:t>the six injections of</w:t>
      </w:r>
      <w:r w:rsidR="00DE1D5F">
        <w:t xml:space="preserve"> </w:t>
      </w:r>
      <w:r w:rsidR="0016760D">
        <w:t>PAM 6 MDa</w:t>
      </w:r>
      <w:r w:rsidR="00C46626">
        <w:t xml:space="preserve"> (</w:t>
      </w:r>
      <w:r w:rsidR="00C46626" w:rsidRPr="00C46626">
        <w:rPr>
          <w:b/>
        </w:rPr>
        <w:t>e</w:t>
      </w:r>
      <w:r w:rsidR="00C46626">
        <w:t>)</w:t>
      </w:r>
      <w:r>
        <w:t>.</w:t>
      </w:r>
      <w:r w:rsidR="00A55FF0">
        <w:t xml:space="preserve"> Two exposed for 20 days at 0.1 g/L (top)</w:t>
      </w:r>
      <w:r w:rsidR="00F5452A">
        <w:t>, t</w:t>
      </w:r>
      <w:r>
        <w:t>w</w:t>
      </w:r>
      <w:r w:rsidR="0016760D">
        <w:t>o dark controls</w:t>
      </w:r>
      <w:r w:rsidR="00A55FF0">
        <w:t xml:space="preserve"> at 1</w:t>
      </w:r>
      <w:r w:rsidR="00F5452A">
        <w:t>0</w:t>
      </w:r>
      <w:r w:rsidR="00A55FF0">
        <w:t xml:space="preserve"> g/L (middle)</w:t>
      </w:r>
      <w:r w:rsidR="0016760D">
        <w:t>,</w:t>
      </w:r>
      <w:r w:rsidR="006905A3">
        <w:t xml:space="preserve"> and two </w:t>
      </w:r>
      <w:r w:rsidR="00D93C79">
        <w:t xml:space="preserve">exposed for 20 days </w:t>
      </w:r>
      <w:r w:rsidR="006905A3">
        <w:t>at 10 g/L</w:t>
      </w:r>
      <w:r w:rsidR="00A55FF0">
        <w:t xml:space="preserve"> (bottom</w:t>
      </w:r>
      <w:r>
        <w:t>)</w:t>
      </w:r>
      <w:r w:rsidR="006905A3">
        <w:t>.</w:t>
      </w:r>
      <w:r w:rsidR="00F30311">
        <w:t xml:space="preserve"> I</w:t>
      </w:r>
      <w:r w:rsidR="006905A3">
        <w:t>ntra</w:t>
      </w:r>
      <w:r w:rsidR="0016760D">
        <w:t>-sample replicability</w:t>
      </w:r>
      <w:r w:rsidR="00F5452A">
        <w:t xml:space="preserve"> and uncertainties (according to ASTRA 5.0) are</w:t>
      </w:r>
      <w:r w:rsidR="0016760D">
        <w:t xml:space="preserve"> </w:t>
      </w:r>
      <w:r w:rsidR="00A55FF0">
        <w:t xml:space="preserve">normally </w:t>
      </w:r>
      <w:r w:rsidR="0016760D">
        <w:t>extremely good</w:t>
      </w:r>
      <w:r w:rsidR="00F43024">
        <w:t xml:space="preserve"> for </w:t>
      </w:r>
      <w:r w:rsidR="00C9662F">
        <w:t>raw chromatograms</w:t>
      </w:r>
      <w:r w:rsidR="00A55FF0">
        <w:t xml:space="preserve"> </w:t>
      </w:r>
      <w:r w:rsidR="00C46626">
        <w:t>(</w:t>
      </w:r>
      <w:r w:rsidR="00C46626" w:rsidRPr="00C46626">
        <w:rPr>
          <w:b/>
        </w:rPr>
        <w:t>a</w:t>
      </w:r>
      <w:r w:rsidR="00C46626">
        <w:t>-</w:t>
      </w:r>
      <w:r w:rsidR="00C46626" w:rsidRPr="00C46626">
        <w:rPr>
          <w:b/>
        </w:rPr>
        <w:t>b</w:t>
      </w:r>
      <w:r w:rsidR="00C46626">
        <w:t xml:space="preserve">) </w:t>
      </w:r>
      <w:r w:rsidR="0016760D">
        <w:t>and when</w:t>
      </w:r>
      <w:r w:rsidR="00C46626">
        <w:t xml:space="preserve"> molecular weight distribution is</w:t>
      </w:r>
      <w:r w:rsidR="0016760D">
        <w:t xml:space="preserve"> expressed as </w:t>
      </w:r>
      <w:r w:rsidR="0016760D" w:rsidRPr="0016760D">
        <w:rPr>
          <w:i/>
        </w:rPr>
        <w:t>Mw</w:t>
      </w:r>
      <w:r w:rsidR="00C46626">
        <w:rPr>
          <w:i/>
        </w:rPr>
        <w:t xml:space="preserve"> </w:t>
      </w:r>
      <w:r w:rsidR="00C46626" w:rsidRPr="00C46626">
        <w:t>(</w:t>
      </w:r>
      <w:r w:rsidR="00C46626" w:rsidRPr="00C46626">
        <w:rPr>
          <w:b/>
        </w:rPr>
        <w:t>c</w:t>
      </w:r>
      <w:r w:rsidR="00C46626" w:rsidRPr="00C46626">
        <w:t>)</w:t>
      </w:r>
      <w:r w:rsidR="00F43024">
        <w:t xml:space="preserve">. </w:t>
      </w:r>
      <w:r w:rsidR="0016760D" w:rsidRPr="0016760D">
        <w:rPr>
          <w:i/>
        </w:rPr>
        <w:t>Mn</w:t>
      </w:r>
      <w:r w:rsidR="0016760D">
        <w:t xml:space="preserve"> </w:t>
      </w:r>
      <w:r w:rsidR="00A55FF0">
        <w:t xml:space="preserve">and corresponding </w:t>
      </w:r>
      <w:r w:rsidR="0016760D">
        <w:t>cumulative distribution curves</w:t>
      </w:r>
      <w:r w:rsidR="00C46626">
        <w:t xml:space="preserve"> (</w:t>
      </w:r>
      <w:r w:rsidR="00C46626" w:rsidRPr="00C46626">
        <w:rPr>
          <w:b/>
        </w:rPr>
        <w:t>d</w:t>
      </w:r>
      <w:r w:rsidR="00C46626">
        <w:t>)</w:t>
      </w:r>
      <w:r w:rsidR="00F43024">
        <w:t xml:space="preserve"> show </w:t>
      </w:r>
      <w:r w:rsidR="00A55FF0">
        <w:t xml:space="preserve">far </w:t>
      </w:r>
      <w:r w:rsidR="00F43024">
        <w:t>more variation</w:t>
      </w:r>
      <w:r w:rsidR="00A55FF0">
        <w:t xml:space="preserve"> that would render </w:t>
      </w:r>
      <w:r w:rsidR="00F5452A">
        <w:t>any</w:t>
      </w:r>
      <w:r w:rsidR="00A55FF0">
        <w:t xml:space="preserve"> derived depolymerization rates much le</w:t>
      </w:r>
      <w:r w:rsidR="00F30311">
        <w:t>ss accurate.</w:t>
      </w:r>
      <w:r w:rsidR="00C46626">
        <w:t xml:space="preserve"> </w:t>
      </w:r>
      <w:r w:rsidR="00F5452A">
        <w:t>Also notice the</w:t>
      </w:r>
      <w:r w:rsidR="00C9662F">
        <w:t xml:space="preserve"> </w:t>
      </w:r>
      <w:r w:rsidR="00C46626">
        <w:t>inadequate</w:t>
      </w:r>
      <w:r w:rsidR="00C9662F">
        <w:t xml:space="preserve"> separation performance for </w:t>
      </w:r>
      <w:r w:rsidR="00C46626">
        <w:t>the polymers</w:t>
      </w:r>
      <w:r w:rsidR="00F5452A">
        <w:t xml:space="preserve"> that would</w:t>
      </w:r>
      <w:r w:rsidR="00F43024">
        <w:t xml:space="preserve"> further </w:t>
      </w:r>
      <w:r w:rsidR="00F5452A">
        <w:t>compromise</w:t>
      </w:r>
      <w:r w:rsidR="00F43024">
        <w:t xml:space="preserve"> </w:t>
      </w:r>
      <w:r w:rsidR="00F43024" w:rsidRPr="00F43024">
        <w:rPr>
          <w:i/>
        </w:rPr>
        <w:t>Mn</w:t>
      </w:r>
      <w:r w:rsidR="00F43024">
        <w:rPr>
          <w:i/>
        </w:rPr>
        <w:t xml:space="preserve">, </w:t>
      </w:r>
      <w:r w:rsidR="00F43024" w:rsidRPr="00F43024">
        <w:t>but</w:t>
      </w:r>
      <w:r w:rsidR="00C46626">
        <w:t xml:space="preserve"> not</w:t>
      </w:r>
      <w:r w:rsidR="00F43024" w:rsidRPr="00F43024">
        <w:t xml:space="preserve"> </w:t>
      </w:r>
      <w:r w:rsidR="00F43024" w:rsidRPr="00F43024">
        <w:rPr>
          <w:i/>
        </w:rPr>
        <w:t>Mw</w:t>
      </w:r>
      <w:r w:rsidR="00F43024">
        <w:t>.</w:t>
      </w:r>
      <w:r w:rsidR="00C46626">
        <w:t xml:space="preserve"> The relative error introduced to </w:t>
      </w:r>
      <w:r w:rsidR="00C46626" w:rsidRPr="00C46626">
        <w:rPr>
          <w:i/>
        </w:rPr>
        <w:t>Mn</w:t>
      </w:r>
      <w:r w:rsidR="00C46626">
        <w:t xml:space="preserve"> corresponds roughly to the shift of the diagonal lines in </w:t>
      </w:r>
      <w:r w:rsidR="00C46626" w:rsidRPr="00C46626">
        <w:rPr>
          <w:b/>
        </w:rPr>
        <w:t>a</w:t>
      </w:r>
      <w:r w:rsidR="00C46626">
        <w:t xml:space="preserve"> and </w:t>
      </w:r>
      <w:r w:rsidR="00C46626" w:rsidRPr="00C46626">
        <w:rPr>
          <w:b/>
        </w:rPr>
        <w:t>b</w:t>
      </w:r>
      <w:r w:rsidR="00C46626">
        <w:rPr>
          <w:b/>
        </w:rPr>
        <w:t xml:space="preserve">. </w:t>
      </w:r>
      <w:r w:rsidR="00C46626" w:rsidRPr="00C46626">
        <w:t>Standards based</w:t>
      </w:r>
      <w:r w:rsidR="00F5452A" w:rsidRPr="00C46626">
        <w:t xml:space="preserve"> SEC </w:t>
      </w:r>
      <w:r w:rsidR="00C46626">
        <w:t xml:space="preserve">would without question fail to </w:t>
      </w:r>
      <w:r w:rsidR="00F5452A">
        <w:t>measure</w:t>
      </w:r>
      <w:r w:rsidR="00F5452A" w:rsidRPr="00F5452A">
        <w:t xml:space="preserve"> molecular weight moments </w:t>
      </w:r>
      <w:r w:rsidR="00C46626">
        <w:t>over such a wide range</w:t>
      </w:r>
      <w:r w:rsidR="00596094">
        <w:t xml:space="preserve"> of concentrations and molecular masses</w:t>
      </w:r>
      <w:r w:rsidR="00C46626">
        <w:t xml:space="preserve"> </w:t>
      </w:r>
      <w:r w:rsidR="00F5452A">
        <w:t>accurate</w:t>
      </w:r>
      <w:r w:rsidR="00C46626">
        <w:t>ly enough</w:t>
      </w:r>
      <w:r w:rsidR="00F5452A">
        <w:t xml:space="preserve"> </w:t>
      </w:r>
      <w:r w:rsidR="00C46626">
        <w:t>for this work to have any value</w:t>
      </w:r>
      <w:r w:rsidR="00F5452A" w:rsidRPr="00F5452A">
        <w:t xml:space="preserve"> </w:t>
      </w:r>
      <w:r w:rsidR="00F30311">
        <w:fldChar w:fldCharType="begin"/>
      </w:r>
      <w:r w:rsidR="00F30311">
        <w:instrText xml:space="preserve"> ADDIN ZOTERO_ITEM CSL_CITATION {"citationID":"QoiZHfCB","properties":{"formattedCitation":"(Podzimek, 2019)","plainCitation":"(Podzimek, 2019)"},"citationItems":[{"id":3353,"uris":["http://zotero.org/users/local/a8HRoHEw/items/56CHGIDI"],"uri":["http://zotero.org/users/local/a8HRoHEw/items/56CHGIDI"],"itemData":{"id":3353,"type":"article-journal","title":"Molar mass distribution by size exclusion chromatography: Comparison of multi-angle light scattering and universal calibration","container-title":"Journal of Applied Polymer Science","page":"47561","volume":"136","issue":"21","source":"Wiley Online Library","abstract":"Series of polymers of various molar mass, chemical composition, and molecular architecture was analyzed by size exclusion chromatography (SEC) coupled with a multi-angle light scattering (MALS) photometer and an online viscometer. The molar mass averages were determined from the signal of MALS or calculated from the intrinsic viscosity and universal calibration. The comparison of the obtained results showed significant differences between the two methods. The MALS detection was shown to be more accurate for the determination of the weight-average molar mass and less vulnerable to the spreading of polymer peak by band broadening. The universal calibration can yield more accurate estimation of the number-average molar mass of branched polymers. It is also significantly more accurate for the characterization of fluorescent polymers than MALS with a regular laser of 660 nm. © 2019 Wiley Periodicals, Inc. J. Appl. Polym. Sci. 2019, 136, 47561.","URL":"https://onlinelibrary.wiley.com/doi/abs/10.1002/app.47561","DOI":"10.1002/app.47561","ISSN":"1097-4628","note":"00003","shortTitle":"Molar mass distribution by size exclusion chromatography","language":"en","author":[{"family":"Podzimek","given":"Stepan"}],"issued":{"date-parts":[["2019"]]},"accessed":{"date-parts":[["2020",10,15]]}}}],"schema":"https://github.com/citation-style-language/schema/raw/master/csl-citation.json"} </w:instrText>
      </w:r>
      <w:r w:rsidR="00F30311">
        <w:fldChar w:fldCharType="separate"/>
      </w:r>
      <w:r w:rsidR="00F30311" w:rsidRPr="00F30311">
        <w:rPr>
          <w:rFonts w:ascii="Calibri" w:hAnsi="Calibri"/>
        </w:rPr>
        <w:t>(Podzimek, 2019)</w:t>
      </w:r>
      <w:r w:rsidR="00F30311">
        <w:fldChar w:fldCharType="end"/>
      </w:r>
      <w:r w:rsidR="00C46626">
        <w:rPr>
          <w:b/>
        </w:rPr>
        <w:t xml:space="preserve">. </w:t>
      </w:r>
      <w:r w:rsidR="00C46626">
        <w:t xml:space="preserve">The </w:t>
      </w:r>
      <w:r w:rsidR="0016760D">
        <w:t xml:space="preserve">accuracy of </w:t>
      </w:r>
      <w:r w:rsidR="0016760D" w:rsidRPr="00BE108B">
        <w:rPr>
          <w:i/>
        </w:rPr>
        <w:t>R</w:t>
      </w:r>
      <w:r w:rsidR="00C46626">
        <w:t xml:space="preserve"> would decrease</w:t>
      </w:r>
      <w:r w:rsidR="0016760D">
        <w:t xml:space="preserve"> to </w:t>
      </w:r>
      <w:r w:rsidR="00C46626">
        <w:t xml:space="preserve">a </w:t>
      </w:r>
      <w:r w:rsidR="0016760D">
        <w:t xml:space="preserve">point where it </w:t>
      </w:r>
      <w:r w:rsidR="00596094">
        <w:t>would become impossible</w:t>
      </w:r>
      <w:r w:rsidR="0016760D">
        <w:t xml:space="preserve"> to distinguish actual dep</w:t>
      </w:r>
      <w:r w:rsidR="00C46626">
        <w:t>olymerization and</w:t>
      </w:r>
      <w:r w:rsidR="0016760D">
        <w:t xml:space="preserve"> mea</w:t>
      </w:r>
      <w:r w:rsidR="00596094">
        <w:t>surement error, e</w:t>
      </w:r>
      <w:r w:rsidR="00C46626">
        <w:t xml:space="preserve">specially at </w:t>
      </w:r>
      <w:r w:rsidR="001C036F">
        <w:t xml:space="preserve">low </w:t>
      </w:r>
      <w:r w:rsidR="00596094" w:rsidRPr="00596094">
        <w:rPr>
          <w:i/>
        </w:rPr>
        <w:t>MW</w:t>
      </w:r>
      <w:r w:rsidR="00596094">
        <w:t xml:space="preserve"> and concentration</w:t>
      </w:r>
      <w:r w:rsidR="0016760D">
        <w:t xml:space="preserve">. </w:t>
      </w:r>
      <w:r w:rsidR="000059B9">
        <w:t>The most accurate measurements are obtained using weight average radius alone (</w:t>
      </w:r>
      <w:r w:rsidR="000059B9" w:rsidRPr="000059B9">
        <w:rPr>
          <w:i/>
        </w:rPr>
        <w:t>Rw</w:t>
      </w:r>
      <w:r w:rsidR="000059B9">
        <w:t>), but is less useful for predicting environmental fate in this context.</w:t>
      </w:r>
    </w:p>
    <w:p w14:paraId="5AD40BDE" w14:textId="77777777" w:rsidR="0016760D" w:rsidRDefault="0016760D" w:rsidP="0016760D"/>
    <w:p w14:paraId="13D81972" w14:textId="77777777" w:rsidR="0016760D" w:rsidRPr="0016760D" w:rsidRDefault="0016760D" w:rsidP="0016760D"/>
    <w:p w14:paraId="6454DD10" w14:textId="77777777" w:rsidR="00D96CA5" w:rsidRDefault="00D96CA5">
      <w:pPr>
        <w:rPr>
          <w:rFonts w:asciiTheme="majorHAnsi" w:eastAsiaTheme="majorEastAsia" w:hAnsiTheme="majorHAnsi" w:cstheme="majorBidi"/>
          <w:color w:val="2E74B5" w:themeColor="accent1" w:themeShade="BF"/>
          <w:sz w:val="26"/>
          <w:szCs w:val="26"/>
        </w:rPr>
      </w:pPr>
      <w:r>
        <w:br w:type="page"/>
      </w:r>
    </w:p>
    <w:p w14:paraId="26B1A6ED" w14:textId="77777777" w:rsidR="00A35221" w:rsidRPr="00A35221" w:rsidRDefault="000F38D4" w:rsidP="00A35221">
      <w:pPr>
        <w:pStyle w:val="Overskrift2"/>
        <w:spacing w:before="0"/>
      </w:pPr>
      <w:r>
        <w:lastRenderedPageBreak/>
        <w:t>Exposure</w:t>
      </w:r>
      <w:r w:rsidR="00F25C3F">
        <w:t xml:space="preserve"> </w:t>
      </w:r>
      <w:r w:rsidR="0029104C">
        <w:t>chamber temperature</w:t>
      </w:r>
    </w:p>
    <w:p w14:paraId="085D8C19" w14:textId="77777777" w:rsidR="00AE513F" w:rsidRDefault="00AE513F" w:rsidP="000C6F1F">
      <w:pPr>
        <w:spacing w:after="0"/>
      </w:pPr>
    </w:p>
    <w:p w14:paraId="07D43ED4" w14:textId="77777777" w:rsidR="00C20F42" w:rsidRDefault="00AE513F" w:rsidP="000C6F1F">
      <w:pPr>
        <w:spacing w:after="0"/>
      </w:pPr>
      <w:r w:rsidRPr="005B7F25">
        <w:rPr>
          <w:noProof/>
          <w:u w:val="single"/>
        </w:rPr>
        <w:drawing>
          <wp:inline distT="0" distB="0" distL="0" distR="0" wp14:anchorId="1BD3DDD6" wp14:editId="29F22D17">
            <wp:extent cx="5579300" cy="1850746"/>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19">
                      <a:extLst>
                        <a:ext uri="{28A0092B-C50C-407E-A947-70E740481C1C}">
                          <a14:useLocalDpi xmlns:a14="http://schemas.microsoft.com/office/drawing/2010/main" val="0"/>
                        </a:ext>
                      </a:extLst>
                    </a:blip>
                    <a:srcRect t="3355" b="2311"/>
                    <a:stretch/>
                  </pic:blipFill>
                  <pic:spPr bwMode="auto">
                    <a:xfrm>
                      <a:off x="0" y="0"/>
                      <a:ext cx="5580000" cy="1850978"/>
                    </a:xfrm>
                    <a:prstGeom prst="rect">
                      <a:avLst/>
                    </a:prstGeom>
                    <a:noFill/>
                    <a:ln>
                      <a:noFill/>
                    </a:ln>
                    <a:extLst>
                      <a:ext uri="{53640926-AAD7-44D8-BBD7-CCE9431645EC}">
                        <a14:shadowObscured xmlns:a14="http://schemas.microsoft.com/office/drawing/2010/main"/>
                      </a:ext>
                    </a:extLst>
                  </pic:spPr>
                </pic:pic>
              </a:graphicData>
            </a:graphic>
          </wp:inline>
        </w:drawing>
      </w:r>
    </w:p>
    <w:p w14:paraId="747AF0C7" w14:textId="77777777" w:rsidR="00C20F42" w:rsidRDefault="00C20F42" w:rsidP="000C6F1F">
      <w:pPr>
        <w:spacing w:after="0"/>
      </w:pPr>
      <w:r w:rsidRPr="005B7F25">
        <w:rPr>
          <w:noProof/>
          <w:u w:val="single"/>
        </w:rPr>
        <w:drawing>
          <wp:inline distT="0" distB="0" distL="0" distR="0" wp14:anchorId="4AB896BC" wp14:editId="267B79CC">
            <wp:extent cx="5579418" cy="1898549"/>
            <wp:effectExtent l="0" t="0" r="254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20">
                      <a:extLst>
                        <a:ext uri="{28A0092B-C50C-407E-A947-70E740481C1C}">
                          <a14:useLocalDpi xmlns:a14="http://schemas.microsoft.com/office/drawing/2010/main" val="0"/>
                        </a:ext>
                      </a:extLst>
                    </a:blip>
                    <a:srcRect t="2990"/>
                    <a:stretch/>
                  </pic:blipFill>
                  <pic:spPr bwMode="auto">
                    <a:xfrm>
                      <a:off x="0" y="0"/>
                      <a:ext cx="5580000" cy="1898747"/>
                    </a:xfrm>
                    <a:prstGeom prst="rect">
                      <a:avLst/>
                    </a:prstGeom>
                    <a:noFill/>
                    <a:ln>
                      <a:noFill/>
                    </a:ln>
                    <a:extLst>
                      <a:ext uri="{53640926-AAD7-44D8-BBD7-CCE9431645EC}">
                        <a14:shadowObscured xmlns:a14="http://schemas.microsoft.com/office/drawing/2010/main"/>
                      </a:ext>
                    </a:extLst>
                  </pic:spPr>
                </pic:pic>
              </a:graphicData>
            </a:graphic>
          </wp:inline>
        </w:drawing>
      </w:r>
    </w:p>
    <w:p w14:paraId="2B73F11D" w14:textId="77777777" w:rsidR="00C20F42" w:rsidRDefault="00AE513F" w:rsidP="000C6F1F">
      <w:pPr>
        <w:keepNext/>
        <w:spacing w:after="0"/>
      </w:pPr>
      <w:r>
        <w:rPr>
          <w:noProof/>
        </w:rPr>
        <w:drawing>
          <wp:inline distT="0" distB="0" distL="0" distR="0" wp14:anchorId="69FC563B" wp14:editId="10850E72">
            <wp:extent cx="5578402" cy="1889328"/>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21">
                      <a:extLst>
                        <a:ext uri="{28A0092B-C50C-407E-A947-70E740481C1C}">
                          <a14:useLocalDpi xmlns:a14="http://schemas.microsoft.com/office/drawing/2010/main" val="0"/>
                        </a:ext>
                      </a:extLst>
                    </a:blip>
                    <a:srcRect t="3367"/>
                    <a:stretch/>
                  </pic:blipFill>
                  <pic:spPr bwMode="auto">
                    <a:xfrm>
                      <a:off x="0" y="0"/>
                      <a:ext cx="5580000" cy="1889869"/>
                    </a:xfrm>
                    <a:prstGeom prst="rect">
                      <a:avLst/>
                    </a:prstGeom>
                    <a:noFill/>
                    <a:ln>
                      <a:noFill/>
                    </a:ln>
                    <a:extLst>
                      <a:ext uri="{53640926-AAD7-44D8-BBD7-CCE9431645EC}">
                        <a14:shadowObscured xmlns:a14="http://schemas.microsoft.com/office/drawing/2010/main"/>
                      </a:ext>
                    </a:extLst>
                  </pic:spPr>
                </pic:pic>
              </a:graphicData>
            </a:graphic>
          </wp:inline>
        </w:drawing>
      </w:r>
    </w:p>
    <w:p w14:paraId="19F5B1E4" w14:textId="77777777" w:rsidR="00B95BBC" w:rsidRDefault="00C20F42" w:rsidP="00743559">
      <w:pPr>
        <w:pStyle w:val="Bildetekst"/>
        <w:rPr>
          <w:color w:val="auto"/>
        </w:rPr>
      </w:pPr>
      <w:r w:rsidRPr="000C6F1F">
        <w:rPr>
          <w:color w:val="auto"/>
        </w:rPr>
        <w:t xml:space="preserve">Figure </w:t>
      </w:r>
      <w:r w:rsidRPr="000C6F1F">
        <w:rPr>
          <w:color w:val="auto"/>
        </w:rPr>
        <w:fldChar w:fldCharType="begin"/>
      </w:r>
      <w:r w:rsidRPr="000C6F1F">
        <w:rPr>
          <w:color w:val="auto"/>
        </w:rPr>
        <w:instrText xml:space="preserve"> SEQ Figure \* ARABIC </w:instrText>
      </w:r>
      <w:r w:rsidRPr="000C6F1F">
        <w:rPr>
          <w:color w:val="auto"/>
        </w:rPr>
        <w:fldChar w:fldCharType="separate"/>
      </w:r>
      <w:r w:rsidR="00F5452A">
        <w:rPr>
          <w:noProof/>
          <w:color w:val="auto"/>
        </w:rPr>
        <w:t>23</w:t>
      </w:r>
      <w:r w:rsidRPr="000C6F1F">
        <w:rPr>
          <w:color w:val="auto"/>
        </w:rPr>
        <w:fldChar w:fldCharType="end"/>
      </w:r>
      <w:r w:rsidRPr="000C6F1F">
        <w:rPr>
          <w:color w:val="auto"/>
        </w:rPr>
        <w:t xml:space="preserve"> </w:t>
      </w:r>
      <w:r w:rsidR="00A27762">
        <w:rPr>
          <w:color w:val="auto"/>
        </w:rPr>
        <w:t>E</w:t>
      </w:r>
      <w:r w:rsidR="00A27762" w:rsidRPr="000C6F1F">
        <w:rPr>
          <w:color w:val="auto"/>
        </w:rPr>
        <w:t>xpos</w:t>
      </w:r>
      <w:r w:rsidR="00A27762">
        <w:rPr>
          <w:color w:val="auto"/>
        </w:rPr>
        <w:t xml:space="preserve">ure chamber temperatures with </w:t>
      </w:r>
      <w:r w:rsidR="00A518FE">
        <w:rPr>
          <w:color w:val="auto"/>
        </w:rPr>
        <w:t>(</w:t>
      </w:r>
      <w:r w:rsidR="00A27762">
        <w:rPr>
          <w:color w:val="auto"/>
        </w:rPr>
        <w:t>q</w:t>
      </w:r>
      <w:r w:rsidR="00A518FE">
        <w:rPr>
          <w:color w:val="auto"/>
        </w:rPr>
        <w:t>uasi)daily high/</w:t>
      </w:r>
      <w:r w:rsidR="00D96CA5">
        <w:rPr>
          <w:color w:val="auto"/>
        </w:rPr>
        <w:t>low</w:t>
      </w:r>
      <w:r w:rsidR="00A518FE">
        <w:rPr>
          <w:color w:val="auto"/>
        </w:rPr>
        <w:t xml:space="preserve">/mean </w:t>
      </w:r>
      <w:r w:rsidR="00A27762">
        <w:rPr>
          <w:color w:val="auto"/>
        </w:rPr>
        <w:t xml:space="preserve">temperatures </w:t>
      </w:r>
      <w:r w:rsidR="00A518FE">
        <w:rPr>
          <w:color w:val="auto"/>
        </w:rPr>
        <w:t>(± s.d.), flask</w:t>
      </w:r>
      <w:r w:rsidRPr="000C6F1F">
        <w:rPr>
          <w:color w:val="auto"/>
        </w:rPr>
        <w:t xml:space="preserve"> temperature is</w:t>
      </w:r>
      <w:r w:rsidR="00743559">
        <w:rPr>
          <w:color w:val="auto"/>
        </w:rPr>
        <w:t xml:space="preserve"> typically</w:t>
      </w:r>
      <w:r w:rsidR="00A518FE">
        <w:rPr>
          <w:color w:val="auto"/>
        </w:rPr>
        <w:t xml:space="preserve"> </w:t>
      </w:r>
      <w:r w:rsidRPr="000C6F1F">
        <w:rPr>
          <w:color w:val="auto"/>
        </w:rPr>
        <w:t xml:space="preserve">3 °C above chamber temperature during </w:t>
      </w:r>
      <w:r w:rsidR="00F5452A">
        <w:rPr>
          <w:color w:val="auto"/>
        </w:rPr>
        <w:t>irradiation</w:t>
      </w:r>
      <w:r w:rsidRPr="000C6F1F">
        <w:rPr>
          <w:color w:val="auto"/>
        </w:rPr>
        <w:t xml:space="preserve"> </w:t>
      </w:r>
      <w:r w:rsidRPr="000C6F1F">
        <w:rPr>
          <w:b/>
          <w:color w:val="auto"/>
        </w:rPr>
        <w:t xml:space="preserve">Top: </w:t>
      </w:r>
      <w:r w:rsidR="00A518FE" w:rsidRPr="00A518FE">
        <w:rPr>
          <w:color w:val="auto"/>
        </w:rPr>
        <w:t>S</w:t>
      </w:r>
      <w:r w:rsidR="00A518FE">
        <w:rPr>
          <w:color w:val="auto"/>
        </w:rPr>
        <w:t>tructure experiment</w:t>
      </w:r>
      <w:r w:rsidR="00A27762">
        <w:rPr>
          <w:color w:val="auto"/>
        </w:rPr>
        <w:t xml:space="preserve"> daily averages are</w:t>
      </w:r>
      <w:r w:rsidR="000C6F1F" w:rsidRPr="000C6F1F">
        <w:rPr>
          <w:color w:val="auto"/>
        </w:rPr>
        <w:t xml:space="preserve">, </w:t>
      </w:r>
      <w:r w:rsidR="00A518FE">
        <w:rPr>
          <w:color w:val="auto"/>
        </w:rPr>
        <w:t xml:space="preserve">low 1.2 ± 0.6 </w:t>
      </w:r>
      <w:r w:rsidR="00A518FE" w:rsidRPr="000C6F1F">
        <w:rPr>
          <w:color w:val="auto"/>
        </w:rPr>
        <w:t>°C</w:t>
      </w:r>
      <w:r w:rsidRPr="000C6F1F">
        <w:rPr>
          <w:color w:val="auto"/>
        </w:rPr>
        <w:t xml:space="preserve">, mean 8.0 </w:t>
      </w:r>
      <w:r w:rsidR="00A518FE">
        <w:rPr>
          <w:color w:val="auto"/>
        </w:rPr>
        <w:t xml:space="preserve">± 1.3 </w:t>
      </w:r>
      <w:r w:rsidR="00A518FE" w:rsidRPr="000C6F1F">
        <w:rPr>
          <w:color w:val="auto"/>
        </w:rPr>
        <w:t>°C</w:t>
      </w:r>
      <w:r w:rsidR="00A518FE">
        <w:rPr>
          <w:color w:val="auto"/>
        </w:rPr>
        <w:t xml:space="preserve"> ,</w:t>
      </w:r>
      <w:r w:rsidR="000C6F1F" w:rsidRPr="000C6F1F">
        <w:rPr>
          <w:color w:val="auto"/>
        </w:rPr>
        <w:t xml:space="preserve"> </w:t>
      </w:r>
      <w:r w:rsidRPr="000C6F1F">
        <w:rPr>
          <w:color w:val="auto"/>
        </w:rPr>
        <w:t xml:space="preserve">high 14.7 </w:t>
      </w:r>
      <w:r w:rsidR="00A518FE">
        <w:rPr>
          <w:color w:val="auto"/>
        </w:rPr>
        <w:t>± 2.3 °C</w:t>
      </w:r>
      <w:r w:rsidRPr="000C6F1F">
        <w:rPr>
          <w:color w:val="auto"/>
        </w:rPr>
        <w:t xml:space="preserve">. </w:t>
      </w:r>
      <w:r w:rsidR="00A518FE" w:rsidRPr="00A518FE">
        <w:rPr>
          <w:b/>
          <w:color w:val="auto"/>
        </w:rPr>
        <w:t>M</w:t>
      </w:r>
      <w:r w:rsidRPr="00A518FE">
        <w:rPr>
          <w:b/>
          <w:color w:val="auto"/>
        </w:rPr>
        <w:t>id</w:t>
      </w:r>
      <w:r w:rsidRPr="000C6F1F">
        <w:rPr>
          <w:b/>
          <w:color w:val="auto"/>
        </w:rPr>
        <w:t xml:space="preserve">dle: </w:t>
      </w:r>
      <w:r w:rsidR="00A518FE">
        <w:rPr>
          <w:color w:val="auto"/>
        </w:rPr>
        <w:t>ROS experiment</w:t>
      </w:r>
      <w:r w:rsidR="00A27762">
        <w:rPr>
          <w:color w:val="auto"/>
        </w:rPr>
        <w:t xml:space="preserve"> daily averages are</w:t>
      </w:r>
      <w:r w:rsidR="000C6F1F" w:rsidRPr="000C6F1F">
        <w:rPr>
          <w:color w:val="auto"/>
        </w:rPr>
        <w:t xml:space="preserve">, low 1.2 </w:t>
      </w:r>
      <w:r w:rsidR="00A518FE">
        <w:rPr>
          <w:color w:val="auto"/>
        </w:rPr>
        <w:t>± 0.6 °C</w:t>
      </w:r>
      <w:r w:rsidR="000C6F1F" w:rsidRPr="000C6F1F">
        <w:rPr>
          <w:color w:val="auto"/>
        </w:rPr>
        <w:t xml:space="preserve">, mean 8.8 </w:t>
      </w:r>
      <w:r w:rsidR="00A518FE">
        <w:rPr>
          <w:color w:val="auto"/>
        </w:rPr>
        <w:t xml:space="preserve">± 1.2 </w:t>
      </w:r>
      <w:r w:rsidR="00A518FE" w:rsidRPr="000C6F1F">
        <w:rPr>
          <w:color w:val="auto"/>
        </w:rPr>
        <w:t>°C</w:t>
      </w:r>
      <w:r w:rsidR="000C6F1F" w:rsidRPr="000C6F1F">
        <w:rPr>
          <w:color w:val="auto"/>
        </w:rPr>
        <w:t xml:space="preserve">, high 16.8 </w:t>
      </w:r>
      <w:r w:rsidR="00A518FE">
        <w:rPr>
          <w:color w:val="auto"/>
        </w:rPr>
        <w:t>± 2.3 °C</w:t>
      </w:r>
      <w:r w:rsidR="000C6F1F" w:rsidRPr="000C6F1F">
        <w:rPr>
          <w:color w:val="auto"/>
        </w:rPr>
        <w:t xml:space="preserve">. </w:t>
      </w:r>
      <w:r w:rsidR="000C6F1F" w:rsidRPr="000C6F1F">
        <w:rPr>
          <w:b/>
          <w:color w:val="auto"/>
        </w:rPr>
        <w:t xml:space="preserve">Bottom: </w:t>
      </w:r>
      <w:r w:rsidR="00A27762" w:rsidRPr="00A27762">
        <w:rPr>
          <w:color w:val="auto"/>
        </w:rPr>
        <w:t>C</w:t>
      </w:r>
      <w:r w:rsidR="00A27762">
        <w:rPr>
          <w:color w:val="auto"/>
        </w:rPr>
        <w:t xml:space="preserve">oncentration experiment daily averages are, </w:t>
      </w:r>
      <w:r w:rsidR="000C6F1F" w:rsidRPr="000C6F1F">
        <w:rPr>
          <w:color w:val="auto"/>
        </w:rPr>
        <w:t xml:space="preserve">low </w:t>
      </w:r>
      <w:r w:rsidR="005B7F25">
        <w:rPr>
          <w:color w:val="auto"/>
        </w:rPr>
        <w:t>1.5</w:t>
      </w:r>
      <w:r w:rsidR="000C6F1F" w:rsidRPr="000C6F1F">
        <w:rPr>
          <w:color w:val="auto"/>
        </w:rPr>
        <w:t xml:space="preserve"> </w:t>
      </w:r>
      <w:r w:rsidR="00A518FE">
        <w:rPr>
          <w:color w:val="auto"/>
        </w:rPr>
        <w:t xml:space="preserve">± 0.4 </w:t>
      </w:r>
      <w:r w:rsidR="000C6F1F" w:rsidRPr="000C6F1F">
        <w:rPr>
          <w:color w:val="auto"/>
        </w:rPr>
        <w:t>°C</w:t>
      </w:r>
      <w:r w:rsidR="00A27762">
        <w:rPr>
          <w:color w:val="auto"/>
        </w:rPr>
        <w:t>,</w:t>
      </w:r>
      <w:r w:rsidR="000C6F1F" w:rsidRPr="000C6F1F">
        <w:rPr>
          <w:color w:val="auto"/>
        </w:rPr>
        <w:t xml:space="preserve"> mean 8.</w:t>
      </w:r>
      <w:r w:rsidR="005B7F25">
        <w:rPr>
          <w:color w:val="auto"/>
        </w:rPr>
        <w:t>9</w:t>
      </w:r>
      <w:r w:rsidR="00A518FE">
        <w:rPr>
          <w:color w:val="auto"/>
        </w:rPr>
        <w:t xml:space="preserve"> ± 0.8</w:t>
      </w:r>
      <w:r w:rsidR="000C6F1F" w:rsidRPr="000C6F1F">
        <w:rPr>
          <w:color w:val="auto"/>
        </w:rPr>
        <w:t xml:space="preserve"> °C, high </w:t>
      </w:r>
      <w:r w:rsidR="005B7F25">
        <w:rPr>
          <w:color w:val="auto"/>
        </w:rPr>
        <w:t>16.3</w:t>
      </w:r>
      <w:r w:rsidR="00A518FE">
        <w:rPr>
          <w:color w:val="auto"/>
        </w:rPr>
        <w:t xml:space="preserve"> ±</w:t>
      </w:r>
      <w:r w:rsidR="000C6F1F" w:rsidRPr="000C6F1F">
        <w:rPr>
          <w:color w:val="auto"/>
        </w:rPr>
        <w:t xml:space="preserve"> </w:t>
      </w:r>
      <w:r w:rsidR="00A518FE">
        <w:rPr>
          <w:color w:val="auto"/>
        </w:rPr>
        <w:t xml:space="preserve">1.7 </w:t>
      </w:r>
      <w:r w:rsidR="005B7F25">
        <w:rPr>
          <w:color w:val="auto"/>
        </w:rPr>
        <w:t>°C</w:t>
      </w:r>
      <w:r w:rsidR="00A518FE">
        <w:rPr>
          <w:color w:val="auto"/>
        </w:rPr>
        <w:t xml:space="preserve">. </w:t>
      </w:r>
    </w:p>
    <w:p w14:paraId="01B62ED4" w14:textId="18E0C1BB" w:rsidR="008D05C2" w:rsidRPr="001C036F" w:rsidRDefault="008D05C2" w:rsidP="00C15990">
      <w:pPr>
        <w:rPr>
          <w:i/>
          <w:iCs/>
          <w:sz w:val="18"/>
          <w:szCs w:val="18"/>
        </w:rPr>
      </w:pPr>
    </w:p>
    <w:sectPr w:rsidR="008D05C2" w:rsidRPr="001C036F" w:rsidSect="000E1B88">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4" w:author="Roald Kommedal" w:date="2020-12-08T08:22:00Z" w:initials="RK">
    <w:p w14:paraId="53CC5A23" w14:textId="7315860D" w:rsidR="009963E8" w:rsidRPr="000B101B" w:rsidRDefault="009963E8">
      <w:pPr>
        <w:pStyle w:val="Merknadstekst"/>
        <w:rPr>
          <w:lang w:val="nb-NO"/>
        </w:rPr>
      </w:pPr>
      <w:r>
        <w:rPr>
          <w:rStyle w:val="Merknadsreferanse"/>
        </w:rPr>
        <w:annotationRef/>
      </w:r>
      <w:r w:rsidRPr="000B101B">
        <w:rPr>
          <w:lang w:val="nb-NO"/>
        </w:rPr>
        <w:t>Denne setningen blir fort tolket p</w:t>
      </w:r>
      <w:r>
        <w:rPr>
          <w:lang w:val="nb-NO"/>
        </w:rPr>
        <w:t xml:space="preserve">olitisk, og da kan fort </w:t>
      </w:r>
      <w:proofErr w:type="spellStart"/>
      <w:r>
        <w:rPr>
          <w:lang w:val="nb-NO"/>
        </w:rPr>
        <w:t>reviewerne</w:t>
      </w:r>
      <w:proofErr w:type="spellEnd"/>
      <w:r>
        <w:rPr>
          <w:lang w:val="nb-NO"/>
        </w:rPr>
        <w:t xml:space="preserve"> reagere. Vi tenker her på HPAM bruk i bl.a. vannbehandling? Viss så bør vi skrive det </w:t>
      </w:r>
      <w:proofErr w:type="gramStart"/>
      <w:r>
        <w:rPr>
          <w:lang w:val="nb-NO"/>
        </w:rPr>
        <w:t>ut…</w:t>
      </w:r>
      <w:proofErr w:type="gramEnd"/>
      <w:r>
        <w:rPr>
          <w:lang w:val="nb-NO"/>
        </w:rPr>
        <w:t xml:space="preserve"> (direkte og ikke mellom linjene).</w:t>
      </w:r>
    </w:p>
  </w:comment>
  <w:comment w:id="42" w:author="Roald Kommedal" w:date="2020-12-08T08:33:00Z" w:initials="RK">
    <w:p w14:paraId="1BC484C1" w14:textId="367FBA9E" w:rsidR="009963E8" w:rsidRPr="009871F0" w:rsidRDefault="009963E8">
      <w:pPr>
        <w:pStyle w:val="Merknadstekst"/>
        <w:rPr>
          <w:lang w:val="nb-NO"/>
        </w:rPr>
      </w:pPr>
      <w:r>
        <w:rPr>
          <w:rStyle w:val="Merknadsreferanse"/>
        </w:rPr>
        <w:annotationRef/>
      </w:r>
      <w:r w:rsidRPr="009871F0">
        <w:rPr>
          <w:lang w:val="nb-NO"/>
        </w:rPr>
        <w:t>Vi kan vel ikke si a</w:t>
      </w:r>
      <w:r>
        <w:rPr>
          <w:lang w:val="nb-NO"/>
        </w:rPr>
        <w:t xml:space="preserve">t frie radikaler og UV lys er de viktigste </w:t>
      </w:r>
      <w:proofErr w:type="spellStart"/>
      <w:r>
        <w:rPr>
          <w:lang w:val="nb-NO"/>
        </w:rPr>
        <w:t>depolymeriseringsmekanismene</w:t>
      </w:r>
      <w:proofErr w:type="spellEnd"/>
      <w:r>
        <w:rPr>
          <w:lang w:val="nb-NO"/>
        </w:rPr>
        <w:t xml:space="preserve"> (det vil jeg tro er </w:t>
      </w:r>
      <w:proofErr w:type="spellStart"/>
      <w:r>
        <w:rPr>
          <w:lang w:val="nb-NO"/>
        </w:rPr>
        <w:t>biodeg</w:t>
      </w:r>
      <w:proofErr w:type="spellEnd"/>
      <w:r>
        <w:rPr>
          <w:lang w:val="nb-NO"/>
        </w:rPr>
        <w:t xml:space="preserve"> (generelt)), men du mener </w:t>
      </w:r>
      <w:proofErr w:type="spellStart"/>
      <w:r>
        <w:rPr>
          <w:lang w:val="nb-NO"/>
        </w:rPr>
        <w:t>kanskej</w:t>
      </w:r>
      <w:proofErr w:type="spellEnd"/>
      <w:r>
        <w:rPr>
          <w:lang w:val="nb-NO"/>
        </w:rPr>
        <w:t xml:space="preserve"> at disse er de viktigste for syntetiske polymere (e.g. plast og nylon)?</w:t>
      </w:r>
    </w:p>
  </w:comment>
  <w:comment w:id="49" w:author="Roald Kommedal" w:date="2020-12-08T08:38:00Z" w:initials="RK">
    <w:p w14:paraId="310F6944" w14:textId="1C777BB4" w:rsidR="009963E8" w:rsidRPr="00732C77" w:rsidRDefault="009963E8">
      <w:pPr>
        <w:pStyle w:val="Merknadstekst"/>
        <w:rPr>
          <w:lang w:val="nb-NO"/>
        </w:rPr>
      </w:pPr>
      <w:r>
        <w:rPr>
          <w:rStyle w:val="Merknadsreferanse"/>
        </w:rPr>
        <w:annotationRef/>
      </w:r>
      <w:r w:rsidRPr="00732C77">
        <w:rPr>
          <w:lang w:val="nb-NO"/>
        </w:rPr>
        <w:t>Generelt, eller mener du for H</w:t>
      </w:r>
      <w:r>
        <w:rPr>
          <w:lang w:val="nb-NO"/>
        </w:rPr>
        <w:t>PAM spesielt?</w:t>
      </w:r>
    </w:p>
  </w:comment>
  <w:comment w:id="52" w:author="Roald Kommedal" w:date="2020-12-08T08:39:00Z" w:initials="RK">
    <w:p w14:paraId="2ED17A24" w14:textId="7EAF215D" w:rsidR="009963E8" w:rsidRDefault="009963E8">
      <w:pPr>
        <w:pStyle w:val="Merknadstekst"/>
      </w:pPr>
      <w:r>
        <w:rPr>
          <w:rStyle w:val="Merknadsreferanse"/>
        </w:rPr>
        <w:annotationRef/>
      </w:r>
      <w:r>
        <w:t xml:space="preserve">Slang. </w:t>
      </w:r>
      <w:proofErr w:type="spellStart"/>
      <w:r>
        <w:t>Bruk</w:t>
      </w:r>
      <w:proofErr w:type="spellEnd"/>
      <w:r>
        <w:t xml:space="preserve"> estimated…</w:t>
      </w:r>
    </w:p>
  </w:comment>
  <w:comment w:id="54" w:author="Roald Kommedal" w:date="2020-12-08T08:41:00Z" w:initials="RK">
    <w:p w14:paraId="1B70626F" w14:textId="7E459F27" w:rsidR="009963E8" w:rsidRPr="00732C77" w:rsidRDefault="009963E8">
      <w:pPr>
        <w:pStyle w:val="Merknadstekst"/>
        <w:rPr>
          <w:lang w:val="nb-NO"/>
        </w:rPr>
      </w:pPr>
      <w:r>
        <w:rPr>
          <w:rStyle w:val="Merknadsreferanse"/>
        </w:rPr>
        <w:annotationRef/>
      </w:r>
      <w:r w:rsidRPr="00732C77">
        <w:rPr>
          <w:lang w:val="nb-NO"/>
        </w:rPr>
        <w:t>Tror det er normal å h</w:t>
      </w:r>
      <w:r>
        <w:rPr>
          <w:lang w:val="nb-NO"/>
        </w:rPr>
        <w:t xml:space="preserve">a disse i kronologisk </w:t>
      </w:r>
      <w:proofErr w:type="gramStart"/>
      <w:r>
        <w:rPr>
          <w:lang w:val="nb-NO"/>
        </w:rPr>
        <w:t>rekkefølge…</w:t>
      </w:r>
      <w:proofErr w:type="gramEnd"/>
      <w:r>
        <w:rPr>
          <w:lang w:val="nb-NO"/>
        </w:rPr>
        <w:t xml:space="preserve"> Sjekk.</w:t>
      </w:r>
    </w:p>
  </w:comment>
  <w:comment w:id="75" w:author="Roald Kommedal" w:date="2020-12-08T08:46:00Z" w:initials="RK">
    <w:p w14:paraId="6591A0BB" w14:textId="423D308A" w:rsidR="009963E8" w:rsidRPr="00732C77" w:rsidRDefault="009963E8">
      <w:pPr>
        <w:pStyle w:val="Merknadstekst"/>
        <w:rPr>
          <w:lang w:val="nb-NO"/>
        </w:rPr>
      </w:pPr>
      <w:r>
        <w:rPr>
          <w:rStyle w:val="Merknadsreferanse"/>
        </w:rPr>
        <w:annotationRef/>
      </w:r>
      <w:r w:rsidRPr="00732C77">
        <w:rPr>
          <w:lang w:val="nb-NO"/>
        </w:rPr>
        <w:t xml:space="preserve">Skriv heller hvor lange studiene </w:t>
      </w:r>
      <w:proofErr w:type="gramStart"/>
      <w:r w:rsidRPr="00732C77">
        <w:rPr>
          <w:lang w:val="nb-NO"/>
        </w:rPr>
        <w:t>v</w:t>
      </w:r>
      <w:r>
        <w:rPr>
          <w:lang w:val="nb-NO"/>
        </w:rPr>
        <w:t>ar…</w:t>
      </w:r>
      <w:proofErr w:type="gramEnd"/>
    </w:p>
  </w:comment>
  <w:comment w:id="77" w:author="Roald Kommedal" w:date="2020-12-08T08:47:00Z" w:initials="RK">
    <w:p w14:paraId="2AC6ECA2" w14:textId="31B88C90" w:rsidR="009963E8" w:rsidRPr="00EE772E" w:rsidRDefault="009963E8">
      <w:pPr>
        <w:pStyle w:val="Merknadstekst"/>
        <w:rPr>
          <w:lang w:val="nb-NO"/>
        </w:rPr>
      </w:pPr>
      <w:r>
        <w:rPr>
          <w:rStyle w:val="Merknadsreferanse"/>
        </w:rPr>
        <w:annotationRef/>
      </w:r>
      <w:r w:rsidRPr="00EE772E">
        <w:rPr>
          <w:lang w:val="nb-NO"/>
        </w:rPr>
        <w:t>Det normale e</w:t>
      </w:r>
      <w:r>
        <w:rPr>
          <w:lang w:val="nb-NO"/>
        </w:rPr>
        <w:t xml:space="preserve">r at man skriver material og metodedelen i fortids-form (dette var jo noe du GJORDE, ikke noe du nå GJØR). Når du </w:t>
      </w:r>
      <w:proofErr w:type="gramStart"/>
      <w:r>
        <w:rPr>
          <w:lang w:val="nb-NO"/>
        </w:rPr>
        <w:t>diskuterer</w:t>
      </w:r>
      <w:proofErr w:type="gramEnd"/>
      <w:r>
        <w:rPr>
          <w:lang w:val="nb-NO"/>
        </w:rPr>
        <w:t xml:space="preserve"> er det vanligere å bruke presens (da skjer diskusjonen i leserens nåtid).</w:t>
      </w:r>
    </w:p>
  </w:comment>
  <w:comment w:id="83" w:author="Roald Kommedal" w:date="2020-12-08T08:46:00Z" w:initials="RK">
    <w:p w14:paraId="680183FC" w14:textId="3F0FB21B" w:rsidR="009963E8" w:rsidRPr="00EE772E" w:rsidRDefault="009963E8">
      <w:pPr>
        <w:pStyle w:val="Merknadstekst"/>
        <w:rPr>
          <w:lang w:val="nb-NO"/>
        </w:rPr>
      </w:pPr>
      <w:r>
        <w:rPr>
          <w:rStyle w:val="Merknadsreferanse"/>
        </w:rPr>
        <w:annotationRef/>
      </w:r>
      <w:proofErr w:type="spellStart"/>
      <w:r w:rsidRPr="00EE772E">
        <w:rPr>
          <w:lang w:val="nb-NO"/>
        </w:rPr>
        <w:t>Hmmm</w:t>
      </w:r>
      <w:proofErr w:type="spellEnd"/>
      <w:r w:rsidRPr="00EE772E">
        <w:rPr>
          <w:lang w:val="nb-NO"/>
        </w:rPr>
        <w:t xml:space="preserve">, litt uklar formulering. </w:t>
      </w:r>
    </w:p>
  </w:comment>
  <w:comment w:id="86" w:author="Roald Kommedal" w:date="2020-12-08T08:49:00Z" w:initials="RK">
    <w:p w14:paraId="0FF539BF" w14:textId="414E64B3" w:rsidR="009963E8" w:rsidRPr="00EE772E" w:rsidRDefault="009963E8">
      <w:pPr>
        <w:pStyle w:val="Merknadstekst"/>
        <w:rPr>
          <w:lang w:val="nb-NO"/>
        </w:rPr>
      </w:pPr>
      <w:r>
        <w:rPr>
          <w:rStyle w:val="Merknadsreferanse"/>
        </w:rPr>
        <w:annotationRef/>
      </w:r>
      <w:r w:rsidRPr="00EE772E">
        <w:rPr>
          <w:lang w:val="nb-NO"/>
        </w:rPr>
        <w:t>Vi kan ikke bruke hermetegn i</w:t>
      </w:r>
      <w:r>
        <w:rPr>
          <w:lang w:val="nb-NO"/>
        </w:rPr>
        <w:t xml:space="preserve"> en vitenskapelig test. Vi må bare kalle dette </w:t>
      </w:r>
      <w:proofErr w:type="spellStart"/>
      <w:r>
        <w:rPr>
          <w:lang w:val="nb-NO"/>
        </w:rPr>
        <w:t>eksoperimentet</w:t>
      </w:r>
      <w:proofErr w:type="spellEnd"/>
      <w:r>
        <w:rPr>
          <w:lang w:val="nb-NO"/>
        </w:rPr>
        <w:t xml:space="preserve"> noe (noe som kjedelig som </w:t>
      </w:r>
      <w:proofErr w:type="spellStart"/>
      <w:r>
        <w:rPr>
          <w:lang w:val="nb-NO"/>
        </w:rPr>
        <w:t>exp</w:t>
      </w:r>
      <w:proofErr w:type="spellEnd"/>
      <w:r>
        <w:rPr>
          <w:lang w:val="nb-NO"/>
        </w:rPr>
        <w:t>. 1, 2 og 3 er nok mer spiselig enn «</w:t>
      </w:r>
      <w:proofErr w:type="spellStart"/>
      <w:r>
        <w:rPr>
          <w:lang w:val="nb-NO"/>
        </w:rPr>
        <w:t>structure</w:t>
      </w:r>
      <w:proofErr w:type="spellEnd"/>
      <w:r>
        <w:rPr>
          <w:lang w:val="nb-NO"/>
        </w:rPr>
        <w:t xml:space="preserve">, ROS og </w:t>
      </w:r>
      <w:proofErr w:type="spellStart"/>
      <w:r>
        <w:rPr>
          <w:lang w:val="nb-NO"/>
        </w:rPr>
        <w:t>conc</w:t>
      </w:r>
      <w:proofErr w:type="spellEnd"/>
      <w:r>
        <w:rPr>
          <w:lang w:val="nb-NO"/>
        </w:rPr>
        <w:t xml:space="preserve">» (selv om dette for oss gir mer mening). </w:t>
      </w:r>
    </w:p>
  </w:comment>
  <w:comment w:id="89" w:author="Roald Kommedal" w:date="2020-12-08T08:53:00Z" w:initials="RK">
    <w:p w14:paraId="5879FE1E" w14:textId="3A083474" w:rsidR="009963E8" w:rsidRPr="00EE772E" w:rsidRDefault="009963E8">
      <w:pPr>
        <w:pStyle w:val="Merknadstekst"/>
        <w:rPr>
          <w:lang w:val="nb-NO"/>
        </w:rPr>
      </w:pPr>
      <w:r>
        <w:rPr>
          <w:rStyle w:val="Merknadsreferanse"/>
        </w:rPr>
        <w:annotationRef/>
      </w:r>
      <w:r w:rsidRPr="00EE772E">
        <w:rPr>
          <w:lang w:val="nb-NO"/>
        </w:rPr>
        <w:t>Gå heller rett på og s</w:t>
      </w:r>
      <w:r>
        <w:rPr>
          <w:lang w:val="nb-NO"/>
        </w:rPr>
        <w:t>kriv ut hvilke «agents» som ble benyttet.</w:t>
      </w:r>
    </w:p>
  </w:comment>
  <w:comment w:id="92" w:author="Roald Kommedal" w:date="2020-12-08T08:56:00Z" w:initials="RK">
    <w:p w14:paraId="5C42E426" w14:textId="4171F042" w:rsidR="009963E8" w:rsidRPr="008379F9" w:rsidRDefault="009963E8">
      <w:pPr>
        <w:pStyle w:val="Merknadstekst"/>
        <w:rPr>
          <w:lang w:val="nb-NO"/>
        </w:rPr>
      </w:pPr>
      <w:r>
        <w:rPr>
          <w:rStyle w:val="Merknadsreferanse"/>
        </w:rPr>
        <w:annotationRef/>
      </w:r>
      <w:r w:rsidRPr="008379F9">
        <w:rPr>
          <w:lang w:val="nb-NO"/>
        </w:rPr>
        <w:t xml:space="preserve">Selv </w:t>
      </w:r>
      <w:proofErr w:type="gramStart"/>
      <w:r w:rsidRPr="008379F9">
        <w:rPr>
          <w:lang w:val="nb-NO"/>
        </w:rPr>
        <w:t>om</w:t>
      </w:r>
      <w:r>
        <w:rPr>
          <w:lang w:val="nb-NO"/>
        </w:rPr>
        <w:t>…</w:t>
      </w:r>
      <w:proofErr w:type="gramEnd"/>
      <w:r>
        <w:rPr>
          <w:lang w:val="nb-NO"/>
        </w:rPr>
        <w:t>. Hva? Sjekk bruken av «</w:t>
      </w:r>
      <w:proofErr w:type="spellStart"/>
      <w:r>
        <w:rPr>
          <w:lang w:val="nb-NO"/>
        </w:rPr>
        <w:t>Albeit</w:t>
      </w:r>
      <w:proofErr w:type="spellEnd"/>
      <w:r>
        <w:rPr>
          <w:lang w:val="nb-NO"/>
        </w:rPr>
        <w:t xml:space="preserve">» her (den skal jo referere til </w:t>
      </w:r>
      <w:proofErr w:type="gramStart"/>
      <w:r>
        <w:rPr>
          <w:lang w:val="nb-NO"/>
        </w:rPr>
        <w:t>noe…</w:t>
      </w:r>
      <w:proofErr w:type="gramEnd"/>
      <w:r>
        <w:rPr>
          <w:lang w:val="nb-NO"/>
        </w:rPr>
        <w:t xml:space="preserve"> Unngå å skrive mellom linjene (dvs. ikke anta at leseren forstår din underforståtte mening…).</w:t>
      </w:r>
    </w:p>
  </w:comment>
  <w:comment w:id="95" w:author="Roald Kommedal" w:date="2020-12-08T08:56:00Z" w:initials="RK">
    <w:p w14:paraId="11619328" w14:textId="6A265976" w:rsidR="009963E8" w:rsidRPr="008379F9" w:rsidRDefault="009963E8">
      <w:pPr>
        <w:pStyle w:val="Merknadstekst"/>
        <w:rPr>
          <w:lang w:val="nb-NO"/>
        </w:rPr>
      </w:pPr>
      <w:r>
        <w:rPr>
          <w:rStyle w:val="Merknadsreferanse"/>
        </w:rPr>
        <w:annotationRef/>
      </w:r>
      <w:proofErr w:type="spellStart"/>
      <w:r w:rsidRPr="008379F9">
        <w:rPr>
          <w:lang w:val="nb-NO"/>
        </w:rPr>
        <w:t>Annual</w:t>
      </w:r>
      <w:proofErr w:type="spellEnd"/>
      <w:r w:rsidRPr="008379F9">
        <w:rPr>
          <w:lang w:val="nb-NO"/>
        </w:rPr>
        <w:t xml:space="preserve"> eller “</w:t>
      </w:r>
      <w:proofErr w:type="spellStart"/>
      <w:r w:rsidRPr="008379F9">
        <w:rPr>
          <w:lang w:val="nb-NO"/>
        </w:rPr>
        <w:t>typical</w:t>
      </w:r>
      <w:proofErr w:type="spellEnd"/>
      <w:r w:rsidRPr="008379F9">
        <w:rPr>
          <w:lang w:val="nb-NO"/>
        </w:rPr>
        <w:t>”?</w:t>
      </w:r>
    </w:p>
  </w:comment>
  <w:comment w:id="97" w:author="Roald Kommedal" w:date="2020-12-08T09:01:00Z" w:initials="RK">
    <w:p w14:paraId="4B1AE341" w14:textId="2AE9614B" w:rsidR="009963E8" w:rsidRPr="008379F9" w:rsidRDefault="009963E8">
      <w:pPr>
        <w:pStyle w:val="Merknadstekst"/>
        <w:rPr>
          <w:lang w:val="nb-NO"/>
        </w:rPr>
      </w:pPr>
      <w:r>
        <w:rPr>
          <w:rStyle w:val="Merknadsreferanse"/>
        </w:rPr>
        <w:annotationRef/>
      </w:r>
      <w:r w:rsidRPr="008379F9">
        <w:rPr>
          <w:lang w:val="nb-NO"/>
        </w:rPr>
        <w:t>Denne var tøff. Åpne litt m</w:t>
      </w:r>
      <w:r>
        <w:rPr>
          <w:lang w:val="nb-NO"/>
        </w:rPr>
        <w:t xml:space="preserve">er opp (beskriv med litt flere </w:t>
      </w:r>
      <w:proofErr w:type="gramStart"/>
      <w:r>
        <w:rPr>
          <w:lang w:val="nb-NO"/>
        </w:rPr>
        <w:t>ord…</w:t>
      </w:r>
      <w:proofErr w:type="gramEnd"/>
      <w:r>
        <w:rPr>
          <w:lang w:val="nb-NO"/>
        </w:rPr>
        <w:t>).</w:t>
      </w:r>
    </w:p>
  </w:comment>
  <w:comment w:id="99" w:author="Roald Kommedal" w:date="2020-12-08T09:05:00Z" w:initials="RK">
    <w:p w14:paraId="311EF6EA" w14:textId="4779755D" w:rsidR="009963E8" w:rsidRDefault="009963E8">
      <w:pPr>
        <w:pStyle w:val="Merknadstekst"/>
      </w:pPr>
      <w:r>
        <w:rPr>
          <w:rStyle w:val="Merknadsreferanse"/>
        </w:rPr>
        <w:annotationRef/>
      </w:r>
      <w:r>
        <w:t>Hypoxic or anoxic?</w:t>
      </w:r>
    </w:p>
  </w:comment>
  <w:comment w:id="100" w:author="Roald Kommedal" w:date="2020-12-08T09:05:00Z" w:initials="RK">
    <w:p w14:paraId="199839B1" w14:textId="22968143" w:rsidR="009963E8" w:rsidRPr="008379F9" w:rsidRDefault="009963E8">
      <w:pPr>
        <w:pStyle w:val="Merknadstekst"/>
        <w:rPr>
          <w:lang w:val="nb-NO"/>
        </w:rPr>
      </w:pPr>
      <w:r>
        <w:rPr>
          <w:rStyle w:val="Merknadsreferanse"/>
        </w:rPr>
        <w:annotationRef/>
      </w:r>
      <w:r w:rsidRPr="008379F9">
        <w:rPr>
          <w:lang w:val="nb-NO"/>
        </w:rPr>
        <w:t>Vi kan kutte dette bildet,</w:t>
      </w:r>
      <w:r>
        <w:rPr>
          <w:lang w:val="nb-NO"/>
        </w:rPr>
        <w:t xml:space="preserve"> selv om de er </w:t>
      </w:r>
      <w:proofErr w:type="gramStart"/>
      <w:r>
        <w:rPr>
          <w:lang w:val="nb-NO"/>
        </w:rPr>
        <w:t>fine…</w:t>
      </w:r>
      <w:proofErr w:type="gramEnd"/>
    </w:p>
  </w:comment>
  <w:comment w:id="105" w:author="Roald Kommedal" w:date="2020-12-08T09:09:00Z" w:initials="RK">
    <w:p w14:paraId="0A10BC1C" w14:textId="631C30EE" w:rsidR="009963E8" w:rsidRPr="002635C2" w:rsidRDefault="009963E8">
      <w:pPr>
        <w:pStyle w:val="Merknadstekst"/>
        <w:rPr>
          <w:lang w:val="nb-NO"/>
        </w:rPr>
      </w:pPr>
      <w:r>
        <w:rPr>
          <w:rStyle w:val="Merknadsreferanse"/>
        </w:rPr>
        <w:annotationRef/>
      </w:r>
      <w:r w:rsidRPr="002635C2">
        <w:rPr>
          <w:lang w:val="nb-NO"/>
        </w:rPr>
        <w:t>Blir det for mye å s</w:t>
      </w:r>
      <w:r>
        <w:rPr>
          <w:lang w:val="nb-NO"/>
        </w:rPr>
        <w:t>krive hvilke kombinasjoner?</w:t>
      </w:r>
    </w:p>
  </w:comment>
  <w:comment w:id="110" w:author="Roald Kommedal" w:date="2020-12-08T09:11:00Z" w:initials="RK">
    <w:p w14:paraId="3A218CC3" w14:textId="791ACB36" w:rsidR="009963E8" w:rsidRDefault="009963E8">
      <w:pPr>
        <w:pStyle w:val="Merknadstekst"/>
      </w:pPr>
      <w:r>
        <w:rPr>
          <w:rStyle w:val="Merknadsreferanse"/>
        </w:rPr>
        <w:annotationRef/>
      </w:r>
      <w:r>
        <w:t>Eller?</w:t>
      </w:r>
    </w:p>
  </w:comment>
  <w:comment w:id="111" w:author="Roald Kommedal" w:date="2020-12-08T09:12:00Z" w:initials="RK">
    <w:p w14:paraId="497990B8" w14:textId="522F3230" w:rsidR="009963E8" w:rsidRPr="002F2DD1" w:rsidRDefault="009963E8">
      <w:pPr>
        <w:pStyle w:val="Merknadstekst"/>
        <w:rPr>
          <w:lang w:val="nb-NO"/>
        </w:rPr>
      </w:pPr>
      <w:r>
        <w:rPr>
          <w:rStyle w:val="Merknadsreferanse"/>
        </w:rPr>
        <w:annotationRef/>
      </w:r>
      <w:r w:rsidRPr="002F2DD1">
        <w:rPr>
          <w:lang w:val="nb-NO"/>
        </w:rPr>
        <w:t>Betyr vel “beslektet</w:t>
      </w:r>
      <w:proofErr w:type="gramStart"/>
      <w:r w:rsidRPr="002F2DD1">
        <w:rPr>
          <w:lang w:val="nb-NO"/>
        </w:rPr>
        <w:t>”…</w:t>
      </w:r>
      <w:proofErr w:type="gramEnd"/>
    </w:p>
  </w:comment>
  <w:comment w:id="121" w:author="Roald Kommedal" w:date="2020-12-08T09:15:00Z" w:initials="RK">
    <w:p w14:paraId="2550A967" w14:textId="2EB68E70" w:rsidR="009963E8" w:rsidRPr="002635C2" w:rsidRDefault="009963E8">
      <w:pPr>
        <w:pStyle w:val="Merknadstekst"/>
        <w:rPr>
          <w:lang w:val="nb-NO"/>
        </w:rPr>
      </w:pPr>
      <w:r>
        <w:rPr>
          <w:rStyle w:val="Merknadsreferanse"/>
        </w:rPr>
        <w:annotationRef/>
      </w:r>
      <w:proofErr w:type="spellStart"/>
      <w:r w:rsidRPr="002635C2">
        <w:rPr>
          <w:lang w:val="nb-NO"/>
        </w:rPr>
        <w:t>Whose</w:t>
      </w:r>
      <w:proofErr w:type="spellEnd"/>
      <w:r w:rsidRPr="002635C2">
        <w:rPr>
          <w:lang w:val="nb-NO"/>
        </w:rPr>
        <w:t xml:space="preserve"> </w:t>
      </w:r>
      <w:proofErr w:type="spellStart"/>
      <w:r w:rsidRPr="002635C2">
        <w:rPr>
          <w:lang w:val="nb-NO"/>
        </w:rPr>
        <w:t>experience</w:t>
      </w:r>
      <w:proofErr w:type="spellEnd"/>
      <w:r w:rsidRPr="002635C2">
        <w:rPr>
          <w:lang w:val="nb-NO"/>
        </w:rPr>
        <w:t>? Tror det er n</w:t>
      </w:r>
      <w:r>
        <w:rPr>
          <w:lang w:val="nb-NO"/>
        </w:rPr>
        <w:t xml:space="preserve">ok å vise </w:t>
      </w:r>
      <w:proofErr w:type="spellStart"/>
      <w:r>
        <w:rPr>
          <w:lang w:val="nb-NO"/>
        </w:rPr>
        <w:t>tilø</w:t>
      </w:r>
      <w:proofErr w:type="spellEnd"/>
      <w:r>
        <w:rPr>
          <w:lang w:val="nb-NO"/>
        </w:rPr>
        <w:t xml:space="preserve"> anbefalingene i </w:t>
      </w:r>
      <w:proofErr w:type="gramStart"/>
      <w:r>
        <w:rPr>
          <w:lang w:val="nb-NO"/>
        </w:rPr>
        <w:t>referansene…</w:t>
      </w:r>
      <w:proofErr w:type="gramEnd"/>
    </w:p>
  </w:comment>
  <w:comment w:id="125" w:author="Roald Kommedal" w:date="2020-12-08T09:16:00Z" w:initials="RK">
    <w:p w14:paraId="608463F8" w14:textId="5AD66579" w:rsidR="009963E8" w:rsidRPr="004A65A5" w:rsidRDefault="009963E8">
      <w:pPr>
        <w:pStyle w:val="Merknadstekst"/>
        <w:rPr>
          <w:lang w:val="nb-NO"/>
        </w:rPr>
      </w:pPr>
      <w:r>
        <w:rPr>
          <w:rStyle w:val="Merknadsreferanse"/>
        </w:rPr>
        <w:annotationRef/>
      </w:r>
      <w:r>
        <w:t xml:space="preserve">… of what? </w:t>
      </w:r>
      <w:r w:rsidRPr="004A65A5">
        <w:rPr>
          <w:lang w:val="nb-NO"/>
        </w:rPr>
        <w:t>Her må du nok være m</w:t>
      </w:r>
      <w:r>
        <w:rPr>
          <w:lang w:val="nb-NO"/>
        </w:rPr>
        <w:t xml:space="preserve">er </w:t>
      </w:r>
      <w:proofErr w:type="gramStart"/>
      <w:r>
        <w:rPr>
          <w:lang w:val="nb-NO"/>
        </w:rPr>
        <w:t>presis…</w:t>
      </w:r>
      <w:proofErr w:type="gramEnd"/>
    </w:p>
  </w:comment>
  <w:comment w:id="126" w:author="Roald Kommedal" w:date="2020-12-08T09:17:00Z" w:initials="RK">
    <w:p w14:paraId="6DFFCC57" w14:textId="7F190CB5" w:rsidR="009963E8" w:rsidRPr="004A65A5" w:rsidRDefault="009963E8">
      <w:pPr>
        <w:pStyle w:val="Merknadstekst"/>
        <w:rPr>
          <w:lang w:val="nb-NO"/>
        </w:rPr>
      </w:pPr>
      <w:r>
        <w:rPr>
          <w:rStyle w:val="Merknadsreferanse"/>
        </w:rPr>
        <w:annotationRef/>
      </w:r>
      <w:proofErr w:type="spellStart"/>
      <w:r w:rsidRPr="004A65A5">
        <w:rPr>
          <w:lang w:val="nb-NO"/>
        </w:rPr>
        <w:t>Figure</w:t>
      </w:r>
      <w:proofErr w:type="spellEnd"/>
      <w:r w:rsidRPr="004A65A5">
        <w:rPr>
          <w:lang w:val="nb-NO"/>
        </w:rPr>
        <w:t xml:space="preserve"> 1 og 2 kan gå I </w:t>
      </w:r>
      <w:proofErr w:type="spellStart"/>
      <w:r w:rsidRPr="004A65A5">
        <w:rPr>
          <w:lang w:val="nb-NO"/>
        </w:rPr>
        <w:t>s</w:t>
      </w:r>
      <w:r>
        <w:rPr>
          <w:lang w:val="nb-NO"/>
        </w:rPr>
        <w:t>upplementary</w:t>
      </w:r>
      <w:proofErr w:type="spellEnd"/>
      <w:r>
        <w:rPr>
          <w:lang w:val="nb-NO"/>
        </w:rPr>
        <w:t xml:space="preserve"> </w:t>
      </w:r>
      <w:proofErr w:type="gramStart"/>
      <w:r>
        <w:rPr>
          <w:lang w:val="nb-NO"/>
        </w:rPr>
        <w:t>material…</w:t>
      </w:r>
      <w:proofErr w:type="gramEnd"/>
    </w:p>
  </w:comment>
  <w:comment w:id="131" w:author="Roald Kommedal" w:date="2020-12-08T09:20:00Z" w:initials="RK">
    <w:p w14:paraId="6E19ECA8" w14:textId="18D7CD2F" w:rsidR="009963E8" w:rsidRPr="004A65A5" w:rsidRDefault="009963E8">
      <w:pPr>
        <w:pStyle w:val="Merknadstekst"/>
        <w:rPr>
          <w:lang w:val="nb-NO"/>
        </w:rPr>
      </w:pPr>
      <w:r>
        <w:rPr>
          <w:rStyle w:val="Merknadsreferanse"/>
        </w:rPr>
        <w:annotationRef/>
      </w:r>
      <w:r w:rsidRPr="004A65A5">
        <w:rPr>
          <w:lang w:val="nb-NO"/>
        </w:rPr>
        <w:t>Kan disse unntakene beskrives her,</w:t>
      </w:r>
      <w:r>
        <w:rPr>
          <w:lang w:val="nb-NO"/>
        </w:rPr>
        <w:t xml:space="preserve"> eller henviser vi fram i teksten?</w:t>
      </w:r>
    </w:p>
  </w:comment>
  <w:comment w:id="134" w:author="Roald Kommedal" w:date="2020-12-08T09:22:00Z" w:initials="RK">
    <w:p w14:paraId="29E73827" w14:textId="4E148076" w:rsidR="009963E8" w:rsidRPr="004A65A5" w:rsidRDefault="009963E8">
      <w:pPr>
        <w:pStyle w:val="Merknadstekst"/>
        <w:rPr>
          <w:lang w:val="nb-NO"/>
        </w:rPr>
      </w:pPr>
      <w:r>
        <w:rPr>
          <w:rStyle w:val="Merknadsreferanse"/>
        </w:rPr>
        <w:annotationRef/>
      </w:r>
      <w:r w:rsidRPr="004A65A5">
        <w:rPr>
          <w:lang w:val="nb-NO"/>
        </w:rPr>
        <w:t>Vi kan ikke bruke hermetegn</w:t>
      </w:r>
      <w:r>
        <w:rPr>
          <w:lang w:val="nb-NO"/>
        </w:rPr>
        <w:t xml:space="preserve"> (se tidligere kommentar). Kan vi finne et direkte navn på de tre eksperimentene, eller bruke nummer?</w:t>
      </w:r>
    </w:p>
  </w:comment>
  <w:comment w:id="135" w:author="Roald Kommedal" w:date="2020-12-08T09:23:00Z" w:initials="RK">
    <w:p w14:paraId="039110BA" w14:textId="209C0D2F" w:rsidR="009963E8" w:rsidRPr="004A65A5" w:rsidRDefault="009963E8">
      <w:pPr>
        <w:pStyle w:val="Merknadstekst"/>
        <w:rPr>
          <w:lang w:val="nb-NO"/>
        </w:rPr>
      </w:pPr>
      <w:r>
        <w:rPr>
          <w:rStyle w:val="Merknadsreferanse"/>
        </w:rPr>
        <w:annotationRef/>
      </w:r>
      <w:r w:rsidRPr="004A65A5">
        <w:rPr>
          <w:lang w:val="nb-NO"/>
        </w:rPr>
        <w:t>Er oppkonsentreringsresultatene viktige? Normalt vil m</w:t>
      </w:r>
      <w:r>
        <w:rPr>
          <w:lang w:val="nb-NO"/>
        </w:rPr>
        <w:t xml:space="preserve">an presentere de viktigste direkte resultatene først (etter målsetningen), så di mindre direkte observasjonene og deretter resultater som er </w:t>
      </w:r>
      <w:proofErr w:type="gramStart"/>
      <w:r>
        <w:rPr>
          <w:lang w:val="nb-NO"/>
        </w:rPr>
        <w:t>avledet…</w:t>
      </w:r>
      <w:proofErr w:type="gramEnd"/>
    </w:p>
  </w:comment>
  <w:comment w:id="137" w:author="Roald Kommedal" w:date="2020-12-08T09:25:00Z" w:initials="RK">
    <w:p w14:paraId="1DB279A6" w14:textId="3B1FA3F6" w:rsidR="009963E8" w:rsidRPr="004A65A5" w:rsidRDefault="009963E8">
      <w:pPr>
        <w:pStyle w:val="Merknadstekst"/>
        <w:rPr>
          <w:lang w:val="nb-NO"/>
        </w:rPr>
      </w:pPr>
      <w:r>
        <w:rPr>
          <w:rStyle w:val="Merknadsreferanse"/>
        </w:rPr>
        <w:annotationRef/>
      </w:r>
      <w:r w:rsidRPr="004A65A5">
        <w:rPr>
          <w:lang w:val="nb-NO"/>
        </w:rPr>
        <w:t>Sterk ordbruk. Passer dette med k</w:t>
      </w:r>
      <w:r>
        <w:rPr>
          <w:lang w:val="nb-NO"/>
        </w:rPr>
        <w:t>onklusjonen?</w:t>
      </w:r>
    </w:p>
  </w:comment>
  <w:comment w:id="138" w:author="Roald Kommedal" w:date="2020-12-08T09:27:00Z" w:initials="RK">
    <w:p w14:paraId="7DE858F4" w14:textId="167C15D1" w:rsidR="009963E8" w:rsidRPr="00F54D12" w:rsidRDefault="009963E8">
      <w:pPr>
        <w:pStyle w:val="Merknadstekst"/>
        <w:rPr>
          <w:lang w:val="nb-NO"/>
        </w:rPr>
      </w:pPr>
      <w:r>
        <w:rPr>
          <w:rStyle w:val="Merknadsreferanse"/>
        </w:rPr>
        <w:annotationRef/>
      </w:r>
      <w:r w:rsidRPr="00F54D12">
        <w:rPr>
          <w:lang w:val="nb-NO"/>
        </w:rPr>
        <w:t>Uklart her. Er det d</w:t>
      </w:r>
      <w:r>
        <w:rPr>
          <w:lang w:val="nb-NO"/>
        </w:rPr>
        <w:t>ine resultater som viser dette, eller er det referansenes. Eller mener du at dette observerte vi, og dette faller sammen med observasjonene gjort i referansene?</w:t>
      </w:r>
    </w:p>
  </w:comment>
  <w:comment w:id="136" w:author="Roald Kommedal" w:date="2020-12-08T09:26:00Z" w:initials="RK">
    <w:p w14:paraId="0174DC55" w14:textId="52DA0A1F" w:rsidR="009963E8" w:rsidRPr="004A65A5" w:rsidRDefault="009963E8">
      <w:pPr>
        <w:pStyle w:val="Merknadstekst"/>
        <w:rPr>
          <w:lang w:val="nb-NO"/>
        </w:rPr>
      </w:pPr>
      <w:r>
        <w:rPr>
          <w:rStyle w:val="Merknadsreferanse"/>
        </w:rPr>
        <w:annotationRef/>
      </w:r>
      <w:r w:rsidRPr="004A65A5">
        <w:rPr>
          <w:lang w:val="nb-NO"/>
        </w:rPr>
        <w:t>Her må du vise til r</w:t>
      </w:r>
      <w:r>
        <w:rPr>
          <w:lang w:val="nb-NO"/>
        </w:rPr>
        <w:t>esultatene dine. Hvilken tabell/figur viser dette? Tabell1?</w:t>
      </w:r>
    </w:p>
  </w:comment>
  <w:comment w:id="141" w:author="Roald Kommedal" w:date="2020-12-08T09:31:00Z" w:initials="RK">
    <w:p w14:paraId="4A6C8EEC" w14:textId="73C0196E" w:rsidR="009963E8" w:rsidRPr="00F54D12" w:rsidRDefault="009963E8">
      <w:pPr>
        <w:pStyle w:val="Merknadstekst"/>
        <w:rPr>
          <w:lang w:val="nb-NO"/>
        </w:rPr>
      </w:pPr>
      <w:r>
        <w:rPr>
          <w:rStyle w:val="Merknadsreferanse"/>
        </w:rPr>
        <w:annotationRef/>
      </w:r>
      <w:r w:rsidRPr="00F54D12">
        <w:rPr>
          <w:lang w:val="nb-NO"/>
        </w:rPr>
        <w:t>Hvilke observasjoner viser du til h</w:t>
      </w:r>
      <w:r>
        <w:rPr>
          <w:lang w:val="nb-NO"/>
        </w:rPr>
        <w:t xml:space="preserve">er? Eller er dette en tolkning (at dynamikken i observasjonene av </w:t>
      </w:r>
      <w:proofErr w:type="spellStart"/>
      <w:r>
        <w:rPr>
          <w:lang w:val="nb-NO"/>
        </w:rPr>
        <w:t>polymerene</w:t>
      </w:r>
      <w:proofErr w:type="spellEnd"/>
      <w:r>
        <w:rPr>
          <w:lang w:val="nb-NO"/>
        </w:rPr>
        <w:t xml:space="preserve"> kan forklares av O2-radikalkjemi? Viktig at skillet er tydelig mellom beskrivelse av egne data, tolkning av egne data, og tolkning av data basert på litteraturhenvisninger.</w:t>
      </w:r>
    </w:p>
  </w:comment>
  <w:comment w:id="149" w:author="Roald Kommedal" w:date="2020-12-08T09:35:00Z" w:initials="RK">
    <w:p w14:paraId="0D2C833A" w14:textId="34B7B918" w:rsidR="009963E8" w:rsidRPr="00F54D12" w:rsidRDefault="009963E8">
      <w:pPr>
        <w:pStyle w:val="Merknadstekst"/>
        <w:rPr>
          <w:lang w:val="nb-NO"/>
        </w:rPr>
      </w:pPr>
      <w:r>
        <w:rPr>
          <w:rStyle w:val="Merknadsreferanse"/>
        </w:rPr>
        <w:annotationRef/>
      </w:r>
      <w:r w:rsidRPr="00F54D12">
        <w:rPr>
          <w:lang w:val="nb-NO"/>
        </w:rPr>
        <w:t xml:space="preserve">Hvilken </w:t>
      </w:r>
      <w:proofErr w:type="spellStart"/>
      <w:r w:rsidRPr="00F54D12">
        <w:rPr>
          <w:lang w:val="nb-NO"/>
        </w:rPr>
        <w:t>recovery</w:t>
      </w:r>
      <w:proofErr w:type="spellEnd"/>
      <w:r w:rsidRPr="00F54D12">
        <w:rPr>
          <w:lang w:val="nb-NO"/>
        </w:rPr>
        <w:t xml:space="preserve"> snakker du om h</w:t>
      </w:r>
      <w:r>
        <w:rPr>
          <w:lang w:val="nb-NO"/>
        </w:rPr>
        <w:t xml:space="preserve">er? Analytisk </w:t>
      </w:r>
      <w:proofErr w:type="spellStart"/>
      <w:r>
        <w:rPr>
          <w:lang w:val="nb-NO"/>
        </w:rPr>
        <w:t>recovery</w:t>
      </w:r>
      <w:proofErr w:type="spellEnd"/>
      <w:r>
        <w:rPr>
          <w:lang w:val="nb-NO"/>
        </w:rPr>
        <w:t>? Klargjør.</w:t>
      </w:r>
    </w:p>
  </w:comment>
  <w:comment w:id="153" w:author="Roald Kommedal" w:date="2020-12-08T12:57:00Z" w:initials="RK">
    <w:p w14:paraId="4B2EE51D" w14:textId="6EB048B9" w:rsidR="009963E8" w:rsidRPr="002F2DD1" w:rsidRDefault="009963E8">
      <w:pPr>
        <w:pStyle w:val="Merknadstekst"/>
        <w:rPr>
          <w:lang w:val="nb-NO"/>
        </w:rPr>
      </w:pPr>
      <w:r>
        <w:rPr>
          <w:rStyle w:val="Merknadsreferanse"/>
        </w:rPr>
        <w:annotationRef/>
      </w:r>
      <w:r w:rsidRPr="002F2DD1">
        <w:rPr>
          <w:lang w:val="nb-NO"/>
        </w:rPr>
        <w:t>Aksel: Ser du på dette k</w:t>
      </w:r>
      <w:r>
        <w:rPr>
          <w:lang w:val="nb-NO"/>
        </w:rPr>
        <w:t xml:space="preserve">apittelet? Sjøl om du ikke forstår kjemien (drit i det) så se over formalismen. Du fikse nok kjemien </w:t>
      </w:r>
      <w:proofErr w:type="gramStart"/>
      <w:r>
        <w:rPr>
          <w:lang w:val="nb-NO"/>
        </w:rPr>
        <w:t>og…</w:t>
      </w:r>
      <w:proofErr w:type="gram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3CC5A23" w15:done="0"/>
  <w15:commentEx w15:paraId="1BC484C1" w15:done="0"/>
  <w15:commentEx w15:paraId="310F6944" w15:done="0"/>
  <w15:commentEx w15:paraId="2ED17A24" w15:done="0"/>
  <w15:commentEx w15:paraId="1B70626F" w15:done="0"/>
  <w15:commentEx w15:paraId="6591A0BB" w15:done="0"/>
  <w15:commentEx w15:paraId="2AC6ECA2" w15:done="0"/>
  <w15:commentEx w15:paraId="680183FC" w15:done="0"/>
  <w15:commentEx w15:paraId="0FF539BF" w15:done="0"/>
  <w15:commentEx w15:paraId="5879FE1E" w15:done="0"/>
  <w15:commentEx w15:paraId="5C42E426" w15:done="0"/>
  <w15:commentEx w15:paraId="11619328" w15:done="0"/>
  <w15:commentEx w15:paraId="4B1AE341" w15:done="0"/>
  <w15:commentEx w15:paraId="311EF6EA" w15:done="0"/>
  <w15:commentEx w15:paraId="199839B1" w15:done="0"/>
  <w15:commentEx w15:paraId="0A10BC1C" w15:done="0"/>
  <w15:commentEx w15:paraId="3A218CC3" w15:done="0"/>
  <w15:commentEx w15:paraId="497990B8" w15:done="0"/>
  <w15:commentEx w15:paraId="2550A967" w15:done="0"/>
  <w15:commentEx w15:paraId="608463F8" w15:done="0"/>
  <w15:commentEx w15:paraId="6DFFCC57" w15:done="0"/>
  <w15:commentEx w15:paraId="6E19ECA8" w15:done="0"/>
  <w15:commentEx w15:paraId="29E73827" w15:done="0"/>
  <w15:commentEx w15:paraId="039110BA" w15:done="0"/>
  <w15:commentEx w15:paraId="1DB279A6" w15:done="0"/>
  <w15:commentEx w15:paraId="7DE858F4" w15:done="0"/>
  <w15:commentEx w15:paraId="0174DC55" w15:done="0"/>
  <w15:commentEx w15:paraId="4A6C8EEC" w15:done="0"/>
  <w15:commentEx w15:paraId="0D2C833A" w15:done="0"/>
  <w15:commentEx w15:paraId="4B2EE51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79B648" w16cex:dateUtc="2020-12-08T07:22:00Z"/>
  <w16cex:commentExtensible w16cex:durableId="2379B8D2" w16cex:dateUtc="2020-12-08T07:33:00Z"/>
  <w16cex:commentExtensible w16cex:durableId="2379BA09" w16cex:dateUtc="2020-12-08T07:38:00Z"/>
  <w16cex:commentExtensible w16cex:durableId="2379BA49" w16cex:dateUtc="2020-12-08T07:39:00Z"/>
  <w16cex:commentExtensible w16cex:durableId="2379BAB5" w16cex:dateUtc="2020-12-08T07:41:00Z"/>
  <w16cex:commentExtensible w16cex:durableId="2379BBCD" w16cex:dateUtc="2020-12-08T07:46:00Z"/>
  <w16cex:commentExtensible w16cex:durableId="2379BC36" w16cex:dateUtc="2020-12-08T07:47:00Z"/>
  <w16cex:commentExtensible w16cex:durableId="2379BBF1" w16cex:dateUtc="2020-12-08T07:46:00Z"/>
  <w16cex:commentExtensible w16cex:durableId="2379BC9B" w16cex:dateUtc="2020-12-08T07:49:00Z"/>
  <w16cex:commentExtensible w16cex:durableId="2379BD79" w16cex:dateUtc="2020-12-08T07:53:00Z"/>
  <w16cex:commentExtensible w16cex:durableId="2379BE3E" w16cex:dateUtc="2020-12-08T07:56:00Z"/>
  <w16cex:commentExtensible w16cex:durableId="2379BE27" w16cex:dateUtc="2020-12-08T07:56:00Z"/>
  <w16cex:commentExtensible w16cex:durableId="2379BF7E" w16cex:dateUtc="2020-12-08T08:01:00Z"/>
  <w16cex:commentExtensible w16cex:durableId="2379C048" w16cex:dateUtc="2020-12-08T08:05:00Z"/>
  <w16cex:commentExtensible w16cex:durableId="2379C065" w16cex:dateUtc="2020-12-08T08:05:00Z"/>
  <w16cex:commentExtensible w16cex:durableId="2379C15A" w16cex:dateUtc="2020-12-08T08:09:00Z"/>
  <w16cex:commentExtensible w16cex:durableId="2379C1CC" w16cex:dateUtc="2020-12-08T08:11:00Z"/>
  <w16cex:commentExtensible w16cex:durableId="2379C208" w16cex:dateUtc="2020-12-08T08:12:00Z"/>
  <w16cex:commentExtensible w16cex:durableId="2379C2AC" w16cex:dateUtc="2020-12-08T08:15:00Z"/>
  <w16cex:commentExtensible w16cex:durableId="2379C2F1" w16cex:dateUtc="2020-12-08T08:16:00Z"/>
  <w16cex:commentExtensible w16cex:durableId="2379C347" w16cex:dateUtc="2020-12-08T08:17:00Z"/>
  <w16cex:commentExtensible w16cex:durableId="2379C3F9" w16cex:dateUtc="2020-12-08T08:20:00Z"/>
  <w16cex:commentExtensible w16cex:durableId="2379C441" w16cex:dateUtc="2020-12-08T08:22:00Z"/>
  <w16cex:commentExtensible w16cex:durableId="2379C49B" w16cex:dateUtc="2020-12-08T08:23:00Z"/>
  <w16cex:commentExtensible w16cex:durableId="2379C4FF" w16cex:dateUtc="2020-12-08T08:25:00Z"/>
  <w16cex:commentExtensible w16cex:durableId="2379C59A" w16cex:dateUtc="2020-12-08T08:27:00Z"/>
  <w16cex:commentExtensible w16cex:durableId="2379C552" w16cex:dateUtc="2020-12-08T08:26:00Z"/>
  <w16cex:commentExtensible w16cex:durableId="2379C677" w16cex:dateUtc="2020-12-08T08:31:00Z"/>
  <w16cex:commentExtensible w16cex:durableId="2379C778" w16cex:dateUtc="2020-12-08T08:35:00Z"/>
  <w16cex:commentExtensible w16cex:durableId="2379F69C" w16cex:dateUtc="2020-12-08T11: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3CC5A23" w16cid:durableId="2379B648"/>
  <w16cid:commentId w16cid:paraId="1BC484C1" w16cid:durableId="2379B8D2"/>
  <w16cid:commentId w16cid:paraId="310F6944" w16cid:durableId="2379BA09"/>
  <w16cid:commentId w16cid:paraId="2ED17A24" w16cid:durableId="2379BA49"/>
  <w16cid:commentId w16cid:paraId="1B70626F" w16cid:durableId="2379BAB5"/>
  <w16cid:commentId w16cid:paraId="6591A0BB" w16cid:durableId="2379BBCD"/>
  <w16cid:commentId w16cid:paraId="2AC6ECA2" w16cid:durableId="2379BC36"/>
  <w16cid:commentId w16cid:paraId="680183FC" w16cid:durableId="2379BBF1"/>
  <w16cid:commentId w16cid:paraId="0FF539BF" w16cid:durableId="2379BC9B"/>
  <w16cid:commentId w16cid:paraId="5879FE1E" w16cid:durableId="2379BD79"/>
  <w16cid:commentId w16cid:paraId="5C42E426" w16cid:durableId="2379BE3E"/>
  <w16cid:commentId w16cid:paraId="11619328" w16cid:durableId="2379BE27"/>
  <w16cid:commentId w16cid:paraId="4B1AE341" w16cid:durableId="2379BF7E"/>
  <w16cid:commentId w16cid:paraId="311EF6EA" w16cid:durableId="2379C048"/>
  <w16cid:commentId w16cid:paraId="199839B1" w16cid:durableId="2379C065"/>
  <w16cid:commentId w16cid:paraId="0A10BC1C" w16cid:durableId="2379C15A"/>
  <w16cid:commentId w16cid:paraId="3A218CC3" w16cid:durableId="2379C1CC"/>
  <w16cid:commentId w16cid:paraId="497990B8" w16cid:durableId="2379C208"/>
  <w16cid:commentId w16cid:paraId="2550A967" w16cid:durableId="2379C2AC"/>
  <w16cid:commentId w16cid:paraId="608463F8" w16cid:durableId="2379C2F1"/>
  <w16cid:commentId w16cid:paraId="6DFFCC57" w16cid:durableId="2379C347"/>
  <w16cid:commentId w16cid:paraId="6E19ECA8" w16cid:durableId="2379C3F9"/>
  <w16cid:commentId w16cid:paraId="29E73827" w16cid:durableId="2379C441"/>
  <w16cid:commentId w16cid:paraId="039110BA" w16cid:durableId="2379C49B"/>
  <w16cid:commentId w16cid:paraId="1DB279A6" w16cid:durableId="2379C4FF"/>
  <w16cid:commentId w16cid:paraId="7DE858F4" w16cid:durableId="2379C59A"/>
  <w16cid:commentId w16cid:paraId="0174DC55" w16cid:durableId="2379C552"/>
  <w16cid:commentId w16cid:paraId="4A6C8EEC" w16cid:durableId="2379C677"/>
  <w16cid:commentId w16cid:paraId="0D2C833A" w16cid:durableId="2379C778"/>
  <w16cid:commentId w16cid:paraId="4B2EE51D" w16cid:durableId="2379F69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E599E3" w14:textId="77777777" w:rsidR="009963E8" w:rsidRDefault="009963E8" w:rsidP="00E8125E">
      <w:pPr>
        <w:spacing w:after="0" w:line="240" w:lineRule="auto"/>
      </w:pPr>
      <w:r>
        <w:separator/>
      </w:r>
    </w:p>
  </w:endnote>
  <w:endnote w:type="continuationSeparator" w:id="0">
    <w:p w14:paraId="0D2D27E7" w14:textId="77777777" w:rsidR="009963E8" w:rsidRDefault="009963E8" w:rsidP="00E812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87EC4D" w14:textId="77777777" w:rsidR="009963E8" w:rsidRDefault="009963E8" w:rsidP="00E8125E">
      <w:pPr>
        <w:spacing w:after="0" w:line="240" w:lineRule="auto"/>
      </w:pPr>
      <w:r>
        <w:separator/>
      </w:r>
    </w:p>
  </w:footnote>
  <w:footnote w:type="continuationSeparator" w:id="0">
    <w:p w14:paraId="5E68EC51" w14:textId="77777777" w:rsidR="009963E8" w:rsidRDefault="009963E8" w:rsidP="00E812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71E00CF4"/>
    <w:lvl w:ilvl="0">
      <w:start w:val="1"/>
      <w:numFmt w:val="bullet"/>
      <w:pStyle w:val="Punktliste"/>
      <w:lvlText w:val=""/>
      <w:lvlJc w:val="left"/>
      <w:pPr>
        <w:tabs>
          <w:tab w:val="num" w:pos="360"/>
        </w:tabs>
        <w:ind w:left="360" w:hanging="360"/>
      </w:pPr>
      <w:rPr>
        <w:rFonts w:ascii="Symbol" w:hAnsi="Symbol" w:hint="default"/>
      </w:rPr>
    </w:lvl>
  </w:abstractNum>
  <w:abstractNum w:abstractNumId="1" w15:restartNumberingAfterBreak="0">
    <w:nsid w:val="00224798"/>
    <w:multiLevelType w:val="hybridMultilevel"/>
    <w:tmpl w:val="A912BB1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15:restartNumberingAfterBreak="0">
    <w:nsid w:val="09E41521"/>
    <w:multiLevelType w:val="hybridMultilevel"/>
    <w:tmpl w:val="A3EAF008"/>
    <w:lvl w:ilvl="0" w:tplc="8B98AF12">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84057D"/>
    <w:multiLevelType w:val="hybridMultilevel"/>
    <w:tmpl w:val="06BA72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802466"/>
    <w:multiLevelType w:val="hybridMultilevel"/>
    <w:tmpl w:val="308CB8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2DD20AB"/>
    <w:multiLevelType w:val="hybridMultilevel"/>
    <w:tmpl w:val="441A19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61B165B"/>
    <w:multiLevelType w:val="hybridMultilevel"/>
    <w:tmpl w:val="B21EC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17C2E06"/>
    <w:multiLevelType w:val="hybridMultilevel"/>
    <w:tmpl w:val="A66C06A2"/>
    <w:lvl w:ilvl="0" w:tplc="8B98AF1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6511036E"/>
    <w:multiLevelType w:val="hybridMultilevel"/>
    <w:tmpl w:val="880CD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E931025"/>
    <w:multiLevelType w:val="hybridMultilevel"/>
    <w:tmpl w:val="3A10E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4"/>
  </w:num>
  <w:num w:numId="4">
    <w:abstractNumId w:val="7"/>
  </w:num>
  <w:num w:numId="5">
    <w:abstractNumId w:val="3"/>
  </w:num>
  <w:num w:numId="6">
    <w:abstractNumId w:val="2"/>
  </w:num>
  <w:num w:numId="7">
    <w:abstractNumId w:val="6"/>
  </w:num>
  <w:num w:numId="8">
    <w:abstractNumId w:val="5"/>
  </w:num>
  <w:num w:numId="9">
    <w:abstractNumId w:val="8"/>
  </w:num>
  <w:num w:numId="10">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Roald Kommedal">
    <w15:presenceInfo w15:providerId="AD" w15:userId="S::2900467@uis.no::9262fa1d-229b-40e8-b280-53fb98f79f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trackRevisions/>
  <w:defaultTabStop w:val="709"/>
  <w:hyphenationZone w:val="425"/>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3CE2"/>
    <w:rsid w:val="000008F5"/>
    <w:rsid w:val="00000966"/>
    <w:rsid w:val="00000BF9"/>
    <w:rsid w:val="00001701"/>
    <w:rsid w:val="00002536"/>
    <w:rsid w:val="00004688"/>
    <w:rsid w:val="00004A2C"/>
    <w:rsid w:val="000059B9"/>
    <w:rsid w:val="00005E5A"/>
    <w:rsid w:val="00005E65"/>
    <w:rsid w:val="0000747D"/>
    <w:rsid w:val="000103FC"/>
    <w:rsid w:val="00010D6D"/>
    <w:rsid w:val="0001237E"/>
    <w:rsid w:val="00012A6E"/>
    <w:rsid w:val="00012E71"/>
    <w:rsid w:val="00012FB6"/>
    <w:rsid w:val="0001576C"/>
    <w:rsid w:val="0001728E"/>
    <w:rsid w:val="00017886"/>
    <w:rsid w:val="00017ACE"/>
    <w:rsid w:val="00017B44"/>
    <w:rsid w:val="00017D9A"/>
    <w:rsid w:val="00020250"/>
    <w:rsid w:val="00021093"/>
    <w:rsid w:val="00021E84"/>
    <w:rsid w:val="00022D88"/>
    <w:rsid w:val="00023872"/>
    <w:rsid w:val="00024674"/>
    <w:rsid w:val="00025CF4"/>
    <w:rsid w:val="00025F70"/>
    <w:rsid w:val="00026057"/>
    <w:rsid w:val="000302EC"/>
    <w:rsid w:val="00030653"/>
    <w:rsid w:val="00030AB1"/>
    <w:rsid w:val="0003204F"/>
    <w:rsid w:val="000323FC"/>
    <w:rsid w:val="00032453"/>
    <w:rsid w:val="000337FF"/>
    <w:rsid w:val="00033860"/>
    <w:rsid w:val="00033C5F"/>
    <w:rsid w:val="000340F9"/>
    <w:rsid w:val="00035951"/>
    <w:rsid w:val="00035F70"/>
    <w:rsid w:val="00037740"/>
    <w:rsid w:val="00042C3F"/>
    <w:rsid w:val="00043116"/>
    <w:rsid w:val="000434FA"/>
    <w:rsid w:val="00044796"/>
    <w:rsid w:val="000449FD"/>
    <w:rsid w:val="00044B02"/>
    <w:rsid w:val="000450EA"/>
    <w:rsid w:val="00045341"/>
    <w:rsid w:val="00046AC1"/>
    <w:rsid w:val="00046AD6"/>
    <w:rsid w:val="00047015"/>
    <w:rsid w:val="00047DA8"/>
    <w:rsid w:val="00050F43"/>
    <w:rsid w:val="000511E3"/>
    <w:rsid w:val="000512A8"/>
    <w:rsid w:val="0005188F"/>
    <w:rsid w:val="00051B4A"/>
    <w:rsid w:val="000520E1"/>
    <w:rsid w:val="0005424C"/>
    <w:rsid w:val="00055750"/>
    <w:rsid w:val="00055852"/>
    <w:rsid w:val="00055B1C"/>
    <w:rsid w:val="00056325"/>
    <w:rsid w:val="00057CB6"/>
    <w:rsid w:val="000603EA"/>
    <w:rsid w:val="000605FB"/>
    <w:rsid w:val="00060D98"/>
    <w:rsid w:val="000610FA"/>
    <w:rsid w:val="00061E0F"/>
    <w:rsid w:val="0006260A"/>
    <w:rsid w:val="000636B8"/>
    <w:rsid w:val="00063B4B"/>
    <w:rsid w:val="00063F38"/>
    <w:rsid w:val="000640A8"/>
    <w:rsid w:val="0006554C"/>
    <w:rsid w:val="0006587B"/>
    <w:rsid w:val="00066FC7"/>
    <w:rsid w:val="00067BB2"/>
    <w:rsid w:val="00067C90"/>
    <w:rsid w:val="00071522"/>
    <w:rsid w:val="00071836"/>
    <w:rsid w:val="00072407"/>
    <w:rsid w:val="000751B9"/>
    <w:rsid w:val="00075378"/>
    <w:rsid w:val="00075CE9"/>
    <w:rsid w:val="00076CCC"/>
    <w:rsid w:val="00077654"/>
    <w:rsid w:val="00077F4D"/>
    <w:rsid w:val="000806BC"/>
    <w:rsid w:val="000811C6"/>
    <w:rsid w:val="00081A1E"/>
    <w:rsid w:val="000835C3"/>
    <w:rsid w:val="00083A9B"/>
    <w:rsid w:val="00083C17"/>
    <w:rsid w:val="0008490D"/>
    <w:rsid w:val="00085574"/>
    <w:rsid w:val="00085FCB"/>
    <w:rsid w:val="0008656F"/>
    <w:rsid w:val="00086849"/>
    <w:rsid w:val="00086C5F"/>
    <w:rsid w:val="00090005"/>
    <w:rsid w:val="00090062"/>
    <w:rsid w:val="00090400"/>
    <w:rsid w:val="0009104C"/>
    <w:rsid w:val="0009119B"/>
    <w:rsid w:val="00091395"/>
    <w:rsid w:val="000913B2"/>
    <w:rsid w:val="00091A2D"/>
    <w:rsid w:val="00093399"/>
    <w:rsid w:val="000939B0"/>
    <w:rsid w:val="00093F45"/>
    <w:rsid w:val="00094195"/>
    <w:rsid w:val="000943DA"/>
    <w:rsid w:val="0009468E"/>
    <w:rsid w:val="000947DB"/>
    <w:rsid w:val="00094884"/>
    <w:rsid w:val="00094B14"/>
    <w:rsid w:val="00094B76"/>
    <w:rsid w:val="000959CD"/>
    <w:rsid w:val="00096542"/>
    <w:rsid w:val="00096551"/>
    <w:rsid w:val="00096CD1"/>
    <w:rsid w:val="000972BE"/>
    <w:rsid w:val="000A03E3"/>
    <w:rsid w:val="000A054F"/>
    <w:rsid w:val="000A09F2"/>
    <w:rsid w:val="000A17FA"/>
    <w:rsid w:val="000A1C64"/>
    <w:rsid w:val="000A4F99"/>
    <w:rsid w:val="000A5066"/>
    <w:rsid w:val="000A6457"/>
    <w:rsid w:val="000A7513"/>
    <w:rsid w:val="000A7B6E"/>
    <w:rsid w:val="000B101B"/>
    <w:rsid w:val="000B11B3"/>
    <w:rsid w:val="000B190F"/>
    <w:rsid w:val="000B1D4D"/>
    <w:rsid w:val="000B214F"/>
    <w:rsid w:val="000B255C"/>
    <w:rsid w:val="000B3013"/>
    <w:rsid w:val="000B333B"/>
    <w:rsid w:val="000B35DA"/>
    <w:rsid w:val="000B362F"/>
    <w:rsid w:val="000B3DAE"/>
    <w:rsid w:val="000B3DD6"/>
    <w:rsid w:val="000B4BA7"/>
    <w:rsid w:val="000B5373"/>
    <w:rsid w:val="000B55E4"/>
    <w:rsid w:val="000B6ED3"/>
    <w:rsid w:val="000B79C4"/>
    <w:rsid w:val="000C02FA"/>
    <w:rsid w:val="000C08AA"/>
    <w:rsid w:val="000C096A"/>
    <w:rsid w:val="000C1210"/>
    <w:rsid w:val="000C15B1"/>
    <w:rsid w:val="000C1638"/>
    <w:rsid w:val="000C1957"/>
    <w:rsid w:val="000C1D2B"/>
    <w:rsid w:val="000C1D74"/>
    <w:rsid w:val="000C383F"/>
    <w:rsid w:val="000C3A5A"/>
    <w:rsid w:val="000C3F50"/>
    <w:rsid w:val="000C417D"/>
    <w:rsid w:val="000C44EA"/>
    <w:rsid w:val="000C600A"/>
    <w:rsid w:val="000C64FF"/>
    <w:rsid w:val="000C6F1F"/>
    <w:rsid w:val="000C761A"/>
    <w:rsid w:val="000C7E71"/>
    <w:rsid w:val="000D09B0"/>
    <w:rsid w:val="000D0BC3"/>
    <w:rsid w:val="000D0D1B"/>
    <w:rsid w:val="000D145B"/>
    <w:rsid w:val="000D1D08"/>
    <w:rsid w:val="000D2018"/>
    <w:rsid w:val="000D22AB"/>
    <w:rsid w:val="000D245F"/>
    <w:rsid w:val="000D4465"/>
    <w:rsid w:val="000D49E9"/>
    <w:rsid w:val="000D4FD7"/>
    <w:rsid w:val="000D579C"/>
    <w:rsid w:val="000D6142"/>
    <w:rsid w:val="000D62EF"/>
    <w:rsid w:val="000D7860"/>
    <w:rsid w:val="000E1B88"/>
    <w:rsid w:val="000E33E7"/>
    <w:rsid w:val="000E33ED"/>
    <w:rsid w:val="000E3CC7"/>
    <w:rsid w:val="000E59C1"/>
    <w:rsid w:val="000E6BF9"/>
    <w:rsid w:val="000E7151"/>
    <w:rsid w:val="000E7409"/>
    <w:rsid w:val="000F0E30"/>
    <w:rsid w:val="000F1004"/>
    <w:rsid w:val="000F10A7"/>
    <w:rsid w:val="000F2E75"/>
    <w:rsid w:val="000F2EA5"/>
    <w:rsid w:val="000F2FC4"/>
    <w:rsid w:val="000F33F8"/>
    <w:rsid w:val="000F34AF"/>
    <w:rsid w:val="000F38D4"/>
    <w:rsid w:val="000F3CED"/>
    <w:rsid w:val="000F3E35"/>
    <w:rsid w:val="000F5AF8"/>
    <w:rsid w:val="000F64D0"/>
    <w:rsid w:val="000F723A"/>
    <w:rsid w:val="000F797B"/>
    <w:rsid w:val="001001B4"/>
    <w:rsid w:val="00100637"/>
    <w:rsid w:val="001014B3"/>
    <w:rsid w:val="001015C6"/>
    <w:rsid w:val="001018A6"/>
    <w:rsid w:val="00102B84"/>
    <w:rsid w:val="00102CE9"/>
    <w:rsid w:val="00103AAA"/>
    <w:rsid w:val="00103E76"/>
    <w:rsid w:val="001044A8"/>
    <w:rsid w:val="00104A6E"/>
    <w:rsid w:val="00110D80"/>
    <w:rsid w:val="00111222"/>
    <w:rsid w:val="00111548"/>
    <w:rsid w:val="0011374F"/>
    <w:rsid w:val="00113F63"/>
    <w:rsid w:val="0011459D"/>
    <w:rsid w:val="00114F1E"/>
    <w:rsid w:val="001150B0"/>
    <w:rsid w:val="001151F1"/>
    <w:rsid w:val="001173C6"/>
    <w:rsid w:val="00117660"/>
    <w:rsid w:val="00117731"/>
    <w:rsid w:val="00120038"/>
    <w:rsid w:val="00120B60"/>
    <w:rsid w:val="00121305"/>
    <w:rsid w:val="001214CF"/>
    <w:rsid w:val="001219FF"/>
    <w:rsid w:val="00121A74"/>
    <w:rsid w:val="00121D63"/>
    <w:rsid w:val="00122D9C"/>
    <w:rsid w:val="001231AD"/>
    <w:rsid w:val="0012517D"/>
    <w:rsid w:val="001252A6"/>
    <w:rsid w:val="00126081"/>
    <w:rsid w:val="00126088"/>
    <w:rsid w:val="00126BC3"/>
    <w:rsid w:val="001275EE"/>
    <w:rsid w:val="001278B3"/>
    <w:rsid w:val="0013010F"/>
    <w:rsid w:val="00130A03"/>
    <w:rsid w:val="00130CB8"/>
    <w:rsid w:val="00132578"/>
    <w:rsid w:val="00132584"/>
    <w:rsid w:val="001335D7"/>
    <w:rsid w:val="00134901"/>
    <w:rsid w:val="00134CBD"/>
    <w:rsid w:val="0013567F"/>
    <w:rsid w:val="00135F65"/>
    <w:rsid w:val="00135F7C"/>
    <w:rsid w:val="001360E1"/>
    <w:rsid w:val="001370CF"/>
    <w:rsid w:val="00140291"/>
    <w:rsid w:val="00140DF3"/>
    <w:rsid w:val="001410DA"/>
    <w:rsid w:val="001429C6"/>
    <w:rsid w:val="00142DC1"/>
    <w:rsid w:val="00143299"/>
    <w:rsid w:val="00143BC2"/>
    <w:rsid w:val="001440EA"/>
    <w:rsid w:val="00144136"/>
    <w:rsid w:val="00144771"/>
    <w:rsid w:val="00145F13"/>
    <w:rsid w:val="001468DF"/>
    <w:rsid w:val="00147399"/>
    <w:rsid w:val="00147687"/>
    <w:rsid w:val="00150BA0"/>
    <w:rsid w:val="00151310"/>
    <w:rsid w:val="00152AEB"/>
    <w:rsid w:val="00152B78"/>
    <w:rsid w:val="00153C57"/>
    <w:rsid w:val="001550A2"/>
    <w:rsid w:val="0015569A"/>
    <w:rsid w:val="00155D4B"/>
    <w:rsid w:val="00156550"/>
    <w:rsid w:val="001577CE"/>
    <w:rsid w:val="00160044"/>
    <w:rsid w:val="0016038A"/>
    <w:rsid w:val="00160B57"/>
    <w:rsid w:val="00160CB7"/>
    <w:rsid w:val="001611C3"/>
    <w:rsid w:val="0016224B"/>
    <w:rsid w:val="00162793"/>
    <w:rsid w:val="001628B3"/>
    <w:rsid w:val="001633D3"/>
    <w:rsid w:val="001634D6"/>
    <w:rsid w:val="0016377E"/>
    <w:rsid w:val="00164CCB"/>
    <w:rsid w:val="00164E0A"/>
    <w:rsid w:val="001650AA"/>
    <w:rsid w:val="001650AB"/>
    <w:rsid w:val="0016538D"/>
    <w:rsid w:val="00166100"/>
    <w:rsid w:val="00166C79"/>
    <w:rsid w:val="0016760D"/>
    <w:rsid w:val="00170D95"/>
    <w:rsid w:val="00172013"/>
    <w:rsid w:val="00173C66"/>
    <w:rsid w:val="00175202"/>
    <w:rsid w:val="001757D9"/>
    <w:rsid w:val="00175FE7"/>
    <w:rsid w:val="001762B1"/>
    <w:rsid w:val="001768CE"/>
    <w:rsid w:val="001802EB"/>
    <w:rsid w:val="00180E65"/>
    <w:rsid w:val="0018127B"/>
    <w:rsid w:val="0018149D"/>
    <w:rsid w:val="00181B96"/>
    <w:rsid w:val="00181D68"/>
    <w:rsid w:val="00182199"/>
    <w:rsid w:val="00182259"/>
    <w:rsid w:val="00182ECE"/>
    <w:rsid w:val="00183E44"/>
    <w:rsid w:val="00183FC2"/>
    <w:rsid w:val="00184209"/>
    <w:rsid w:val="0018496F"/>
    <w:rsid w:val="001869B6"/>
    <w:rsid w:val="001871BE"/>
    <w:rsid w:val="0018742F"/>
    <w:rsid w:val="00187B97"/>
    <w:rsid w:val="00187F41"/>
    <w:rsid w:val="0019034C"/>
    <w:rsid w:val="001908EC"/>
    <w:rsid w:val="00193142"/>
    <w:rsid w:val="00193B38"/>
    <w:rsid w:val="00193C50"/>
    <w:rsid w:val="00193DF5"/>
    <w:rsid w:val="001947C1"/>
    <w:rsid w:val="0019577E"/>
    <w:rsid w:val="0019627C"/>
    <w:rsid w:val="001964E8"/>
    <w:rsid w:val="00196689"/>
    <w:rsid w:val="0019700F"/>
    <w:rsid w:val="001971E0"/>
    <w:rsid w:val="001978F7"/>
    <w:rsid w:val="00197A15"/>
    <w:rsid w:val="001A0369"/>
    <w:rsid w:val="001A09CA"/>
    <w:rsid w:val="001A1E25"/>
    <w:rsid w:val="001A2309"/>
    <w:rsid w:val="001A2464"/>
    <w:rsid w:val="001A24CB"/>
    <w:rsid w:val="001A2F21"/>
    <w:rsid w:val="001A33A1"/>
    <w:rsid w:val="001A36AD"/>
    <w:rsid w:val="001A660A"/>
    <w:rsid w:val="001A67BB"/>
    <w:rsid w:val="001A6CDC"/>
    <w:rsid w:val="001A7B1F"/>
    <w:rsid w:val="001B0081"/>
    <w:rsid w:val="001B0491"/>
    <w:rsid w:val="001B1C19"/>
    <w:rsid w:val="001B262D"/>
    <w:rsid w:val="001B26B5"/>
    <w:rsid w:val="001B3141"/>
    <w:rsid w:val="001B3E82"/>
    <w:rsid w:val="001B4634"/>
    <w:rsid w:val="001B55B3"/>
    <w:rsid w:val="001B5C03"/>
    <w:rsid w:val="001B6652"/>
    <w:rsid w:val="001B6B30"/>
    <w:rsid w:val="001C036F"/>
    <w:rsid w:val="001C0C46"/>
    <w:rsid w:val="001C1DE1"/>
    <w:rsid w:val="001C1EED"/>
    <w:rsid w:val="001C1FE3"/>
    <w:rsid w:val="001C21E8"/>
    <w:rsid w:val="001C271E"/>
    <w:rsid w:val="001C3682"/>
    <w:rsid w:val="001C3A08"/>
    <w:rsid w:val="001C43C1"/>
    <w:rsid w:val="001C461C"/>
    <w:rsid w:val="001C4ECB"/>
    <w:rsid w:val="001C69D7"/>
    <w:rsid w:val="001C6DD4"/>
    <w:rsid w:val="001C7E38"/>
    <w:rsid w:val="001D0A13"/>
    <w:rsid w:val="001D0AC8"/>
    <w:rsid w:val="001D0D3E"/>
    <w:rsid w:val="001D1354"/>
    <w:rsid w:val="001D14AD"/>
    <w:rsid w:val="001D1E91"/>
    <w:rsid w:val="001D1F18"/>
    <w:rsid w:val="001D23E3"/>
    <w:rsid w:val="001D490D"/>
    <w:rsid w:val="001D64FE"/>
    <w:rsid w:val="001D6D0C"/>
    <w:rsid w:val="001D70AC"/>
    <w:rsid w:val="001D7148"/>
    <w:rsid w:val="001D7328"/>
    <w:rsid w:val="001D7A65"/>
    <w:rsid w:val="001D7F6F"/>
    <w:rsid w:val="001E0F37"/>
    <w:rsid w:val="001E1783"/>
    <w:rsid w:val="001E210A"/>
    <w:rsid w:val="001E3151"/>
    <w:rsid w:val="001E3420"/>
    <w:rsid w:val="001E463F"/>
    <w:rsid w:val="001E4E3B"/>
    <w:rsid w:val="001E4F1D"/>
    <w:rsid w:val="001E5BC2"/>
    <w:rsid w:val="001E6C1E"/>
    <w:rsid w:val="001E736C"/>
    <w:rsid w:val="001E7F79"/>
    <w:rsid w:val="001E7FA0"/>
    <w:rsid w:val="001F0D14"/>
    <w:rsid w:val="001F0D7B"/>
    <w:rsid w:val="001F0F86"/>
    <w:rsid w:val="001F1C8C"/>
    <w:rsid w:val="001F2548"/>
    <w:rsid w:val="001F28B5"/>
    <w:rsid w:val="001F3F3E"/>
    <w:rsid w:val="001F4782"/>
    <w:rsid w:val="001F7484"/>
    <w:rsid w:val="001F772E"/>
    <w:rsid w:val="002008F4"/>
    <w:rsid w:val="00201CB9"/>
    <w:rsid w:val="002027DE"/>
    <w:rsid w:val="00204265"/>
    <w:rsid w:val="00204816"/>
    <w:rsid w:val="00205F83"/>
    <w:rsid w:val="00206E85"/>
    <w:rsid w:val="00207295"/>
    <w:rsid w:val="002075C8"/>
    <w:rsid w:val="0020775E"/>
    <w:rsid w:val="002078FB"/>
    <w:rsid w:val="002106BD"/>
    <w:rsid w:val="00211451"/>
    <w:rsid w:val="002118C5"/>
    <w:rsid w:val="002120DE"/>
    <w:rsid w:val="002124F7"/>
    <w:rsid w:val="0021251A"/>
    <w:rsid w:val="00212AE7"/>
    <w:rsid w:val="002137D8"/>
    <w:rsid w:val="00213DAF"/>
    <w:rsid w:val="002149DB"/>
    <w:rsid w:val="00215224"/>
    <w:rsid w:val="002154D9"/>
    <w:rsid w:val="00215AF5"/>
    <w:rsid w:val="00215C02"/>
    <w:rsid w:val="002162D6"/>
    <w:rsid w:val="00217511"/>
    <w:rsid w:val="002179BB"/>
    <w:rsid w:val="00220956"/>
    <w:rsid w:val="0022154C"/>
    <w:rsid w:val="00221DE7"/>
    <w:rsid w:val="0022225A"/>
    <w:rsid w:val="00222FBD"/>
    <w:rsid w:val="00223375"/>
    <w:rsid w:val="00224804"/>
    <w:rsid w:val="00225FD3"/>
    <w:rsid w:val="00226054"/>
    <w:rsid w:val="0022782F"/>
    <w:rsid w:val="00230605"/>
    <w:rsid w:val="0023087E"/>
    <w:rsid w:val="0023200A"/>
    <w:rsid w:val="0023254F"/>
    <w:rsid w:val="00232620"/>
    <w:rsid w:val="00235519"/>
    <w:rsid w:val="00235650"/>
    <w:rsid w:val="00237730"/>
    <w:rsid w:val="002406D0"/>
    <w:rsid w:val="002406E6"/>
    <w:rsid w:val="00241060"/>
    <w:rsid w:val="00242C96"/>
    <w:rsid w:val="00242F93"/>
    <w:rsid w:val="00243524"/>
    <w:rsid w:val="002435B0"/>
    <w:rsid w:val="002439A0"/>
    <w:rsid w:val="00243A72"/>
    <w:rsid w:val="00243AF4"/>
    <w:rsid w:val="00244639"/>
    <w:rsid w:val="00244A91"/>
    <w:rsid w:val="00244D8F"/>
    <w:rsid w:val="0024592F"/>
    <w:rsid w:val="00246FBF"/>
    <w:rsid w:val="0024702D"/>
    <w:rsid w:val="00247AEF"/>
    <w:rsid w:val="00247EFC"/>
    <w:rsid w:val="00250517"/>
    <w:rsid w:val="00250B6C"/>
    <w:rsid w:val="00250D4A"/>
    <w:rsid w:val="002523F0"/>
    <w:rsid w:val="00252434"/>
    <w:rsid w:val="00252A1D"/>
    <w:rsid w:val="0025321E"/>
    <w:rsid w:val="00253B1B"/>
    <w:rsid w:val="00255534"/>
    <w:rsid w:val="002565C7"/>
    <w:rsid w:val="0025661E"/>
    <w:rsid w:val="00256801"/>
    <w:rsid w:val="00256850"/>
    <w:rsid w:val="00260699"/>
    <w:rsid w:val="00261545"/>
    <w:rsid w:val="00261738"/>
    <w:rsid w:val="0026204B"/>
    <w:rsid w:val="0026280D"/>
    <w:rsid w:val="002629EB"/>
    <w:rsid w:val="002635C2"/>
    <w:rsid w:val="002639D9"/>
    <w:rsid w:val="00263BC8"/>
    <w:rsid w:val="00264271"/>
    <w:rsid w:val="0026743F"/>
    <w:rsid w:val="0027074F"/>
    <w:rsid w:val="0027088B"/>
    <w:rsid w:val="00270F79"/>
    <w:rsid w:val="002710E9"/>
    <w:rsid w:val="00272939"/>
    <w:rsid w:val="00273096"/>
    <w:rsid w:val="00273813"/>
    <w:rsid w:val="00273839"/>
    <w:rsid w:val="00274DF6"/>
    <w:rsid w:val="0027507F"/>
    <w:rsid w:val="002751BA"/>
    <w:rsid w:val="0027523B"/>
    <w:rsid w:val="00275DE3"/>
    <w:rsid w:val="00276537"/>
    <w:rsid w:val="00277B5B"/>
    <w:rsid w:val="002811C5"/>
    <w:rsid w:val="0028232A"/>
    <w:rsid w:val="00283698"/>
    <w:rsid w:val="002849AB"/>
    <w:rsid w:val="00284DDB"/>
    <w:rsid w:val="0028589F"/>
    <w:rsid w:val="00285B67"/>
    <w:rsid w:val="002901B6"/>
    <w:rsid w:val="00290DD4"/>
    <w:rsid w:val="00290EF6"/>
    <w:rsid w:val="0029104C"/>
    <w:rsid w:val="00291CE6"/>
    <w:rsid w:val="002922F0"/>
    <w:rsid w:val="002928C7"/>
    <w:rsid w:val="00294E9A"/>
    <w:rsid w:val="002954A0"/>
    <w:rsid w:val="00295528"/>
    <w:rsid w:val="002955E7"/>
    <w:rsid w:val="00295E65"/>
    <w:rsid w:val="002961DC"/>
    <w:rsid w:val="00296439"/>
    <w:rsid w:val="002966B4"/>
    <w:rsid w:val="002A0A1C"/>
    <w:rsid w:val="002A0E21"/>
    <w:rsid w:val="002A15DE"/>
    <w:rsid w:val="002A21C8"/>
    <w:rsid w:val="002A44DE"/>
    <w:rsid w:val="002A5240"/>
    <w:rsid w:val="002A5563"/>
    <w:rsid w:val="002A5849"/>
    <w:rsid w:val="002A61B1"/>
    <w:rsid w:val="002A70BA"/>
    <w:rsid w:val="002A7B42"/>
    <w:rsid w:val="002A7CBD"/>
    <w:rsid w:val="002B12A5"/>
    <w:rsid w:val="002B1473"/>
    <w:rsid w:val="002B191D"/>
    <w:rsid w:val="002B22AE"/>
    <w:rsid w:val="002B3974"/>
    <w:rsid w:val="002B3EBC"/>
    <w:rsid w:val="002B4066"/>
    <w:rsid w:val="002B41FE"/>
    <w:rsid w:val="002B4240"/>
    <w:rsid w:val="002B6589"/>
    <w:rsid w:val="002B761F"/>
    <w:rsid w:val="002B7659"/>
    <w:rsid w:val="002B7EFA"/>
    <w:rsid w:val="002C1DCB"/>
    <w:rsid w:val="002C2439"/>
    <w:rsid w:val="002C3C32"/>
    <w:rsid w:val="002C4E7B"/>
    <w:rsid w:val="002C5141"/>
    <w:rsid w:val="002C5338"/>
    <w:rsid w:val="002C755F"/>
    <w:rsid w:val="002C7D07"/>
    <w:rsid w:val="002D1915"/>
    <w:rsid w:val="002D1F2D"/>
    <w:rsid w:val="002D2D84"/>
    <w:rsid w:val="002D2E4E"/>
    <w:rsid w:val="002D4173"/>
    <w:rsid w:val="002D4F8A"/>
    <w:rsid w:val="002D5144"/>
    <w:rsid w:val="002D539B"/>
    <w:rsid w:val="002D5A02"/>
    <w:rsid w:val="002D6596"/>
    <w:rsid w:val="002E100C"/>
    <w:rsid w:val="002E15CB"/>
    <w:rsid w:val="002E2752"/>
    <w:rsid w:val="002E3095"/>
    <w:rsid w:val="002E39EB"/>
    <w:rsid w:val="002E3FB7"/>
    <w:rsid w:val="002E4860"/>
    <w:rsid w:val="002E615D"/>
    <w:rsid w:val="002E6476"/>
    <w:rsid w:val="002E6961"/>
    <w:rsid w:val="002E7746"/>
    <w:rsid w:val="002E7AF1"/>
    <w:rsid w:val="002F0441"/>
    <w:rsid w:val="002F2DD1"/>
    <w:rsid w:val="002F3327"/>
    <w:rsid w:val="002F411B"/>
    <w:rsid w:val="002F5135"/>
    <w:rsid w:val="002F58BE"/>
    <w:rsid w:val="002F59A8"/>
    <w:rsid w:val="002F6AD2"/>
    <w:rsid w:val="002F6D31"/>
    <w:rsid w:val="003029A0"/>
    <w:rsid w:val="00303185"/>
    <w:rsid w:val="00303AF2"/>
    <w:rsid w:val="00304EF7"/>
    <w:rsid w:val="00306294"/>
    <w:rsid w:val="003063CD"/>
    <w:rsid w:val="003074C3"/>
    <w:rsid w:val="00307EDE"/>
    <w:rsid w:val="00310B09"/>
    <w:rsid w:val="0031136C"/>
    <w:rsid w:val="00311FEE"/>
    <w:rsid w:val="0031202B"/>
    <w:rsid w:val="00312873"/>
    <w:rsid w:val="00312912"/>
    <w:rsid w:val="00313C35"/>
    <w:rsid w:val="00314922"/>
    <w:rsid w:val="00314C7C"/>
    <w:rsid w:val="00315575"/>
    <w:rsid w:val="003166F6"/>
    <w:rsid w:val="00316B01"/>
    <w:rsid w:val="0031740B"/>
    <w:rsid w:val="003177B2"/>
    <w:rsid w:val="003214BE"/>
    <w:rsid w:val="0032227F"/>
    <w:rsid w:val="003224F1"/>
    <w:rsid w:val="003247E9"/>
    <w:rsid w:val="00324C16"/>
    <w:rsid w:val="003250BC"/>
    <w:rsid w:val="00325796"/>
    <w:rsid w:val="0032595C"/>
    <w:rsid w:val="00326D12"/>
    <w:rsid w:val="00326D44"/>
    <w:rsid w:val="00326D93"/>
    <w:rsid w:val="00327323"/>
    <w:rsid w:val="003273CF"/>
    <w:rsid w:val="00327B28"/>
    <w:rsid w:val="00327FF6"/>
    <w:rsid w:val="003307E5"/>
    <w:rsid w:val="00330F01"/>
    <w:rsid w:val="00331180"/>
    <w:rsid w:val="00331C2E"/>
    <w:rsid w:val="00331F5D"/>
    <w:rsid w:val="00332F02"/>
    <w:rsid w:val="003336CA"/>
    <w:rsid w:val="00333942"/>
    <w:rsid w:val="00333C40"/>
    <w:rsid w:val="00334182"/>
    <w:rsid w:val="0033477C"/>
    <w:rsid w:val="0033660D"/>
    <w:rsid w:val="00340905"/>
    <w:rsid w:val="00340F0A"/>
    <w:rsid w:val="0034291D"/>
    <w:rsid w:val="00343C88"/>
    <w:rsid w:val="00343E7D"/>
    <w:rsid w:val="003442C2"/>
    <w:rsid w:val="00344569"/>
    <w:rsid w:val="00344DDD"/>
    <w:rsid w:val="003466E5"/>
    <w:rsid w:val="00346797"/>
    <w:rsid w:val="00346E91"/>
    <w:rsid w:val="00350AF2"/>
    <w:rsid w:val="003512E0"/>
    <w:rsid w:val="00351476"/>
    <w:rsid w:val="00351B5C"/>
    <w:rsid w:val="00351C6B"/>
    <w:rsid w:val="00351C6E"/>
    <w:rsid w:val="003523E1"/>
    <w:rsid w:val="00352E0F"/>
    <w:rsid w:val="00353F53"/>
    <w:rsid w:val="00354FCD"/>
    <w:rsid w:val="00355E1F"/>
    <w:rsid w:val="003574B0"/>
    <w:rsid w:val="0036173C"/>
    <w:rsid w:val="00361D2A"/>
    <w:rsid w:val="0036218A"/>
    <w:rsid w:val="0036270C"/>
    <w:rsid w:val="0036398B"/>
    <w:rsid w:val="00363DD7"/>
    <w:rsid w:val="003662E4"/>
    <w:rsid w:val="0036648A"/>
    <w:rsid w:val="00367054"/>
    <w:rsid w:val="00370E17"/>
    <w:rsid w:val="00370F7E"/>
    <w:rsid w:val="00371454"/>
    <w:rsid w:val="003725CE"/>
    <w:rsid w:val="003754B4"/>
    <w:rsid w:val="003768BB"/>
    <w:rsid w:val="00376C0B"/>
    <w:rsid w:val="003803D2"/>
    <w:rsid w:val="00381263"/>
    <w:rsid w:val="00381E12"/>
    <w:rsid w:val="00382E97"/>
    <w:rsid w:val="003833C7"/>
    <w:rsid w:val="00383DC1"/>
    <w:rsid w:val="0038472B"/>
    <w:rsid w:val="00386064"/>
    <w:rsid w:val="003862F6"/>
    <w:rsid w:val="00387691"/>
    <w:rsid w:val="00390630"/>
    <w:rsid w:val="00390BD5"/>
    <w:rsid w:val="00391A3B"/>
    <w:rsid w:val="00393FD6"/>
    <w:rsid w:val="00394379"/>
    <w:rsid w:val="003944FC"/>
    <w:rsid w:val="00394958"/>
    <w:rsid w:val="00395161"/>
    <w:rsid w:val="0039525E"/>
    <w:rsid w:val="00396415"/>
    <w:rsid w:val="003964D1"/>
    <w:rsid w:val="0039771A"/>
    <w:rsid w:val="00397960"/>
    <w:rsid w:val="00397BA8"/>
    <w:rsid w:val="00397E5D"/>
    <w:rsid w:val="003A0A6C"/>
    <w:rsid w:val="003A0A78"/>
    <w:rsid w:val="003A0DA0"/>
    <w:rsid w:val="003A1CA4"/>
    <w:rsid w:val="003A3695"/>
    <w:rsid w:val="003A434B"/>
    <w:rsid w:val="003A6B13"/>
    <w:rsid w:val="003A6BE5"/>
    <w:rsid w:val="003B0169"/>
    <w:rsid w:val="003B02F0"/>
    <w:rsid w:val="003B06F9"/>
    <w:rsid w:val="003B083A"/>
    <w:rsid w:val="003B16D9"/>
    <w:rsid w:val="003B177C"/>
    <w:rsid w:val="003B1A52"/>
    <w:rsid w:val="003B2049"/>
    <w:rsid w:val="003B24B6"/>
    <w:rsid w:val="003B2691"/>
    <w:rsid w:val="003B360E"/>
    <w:rsid w:val="003B3975"/>
    <w:rsid w:val="003B3A71"/>
    <w:rsid w:val="003B5EFE"/>
    <w:rsid w:val="003B66A1"/>
    <w:rsid w:val="003B6E4A"/>
    <w:rsid w:val="003C022C"/>
    <w:rsid w:val="003C1AF7"/>
    <w:rsid w:val="003C2C21"/>
    <w:rsid w:val="003C5003"/>
    <w:rsid w:val="003C563B"/>
    <w:rsid w:val="003C5ACE"/>
    <w:rsid w:val="003C5C44"/>
    <w:rsid w:val="003C61CE"/>
    <w:rsid w:val="003C62D7"/>
    <w:rsid w:val="003C6634"/>
    <w:rsid w:val="003C6811"/>
    <w:rsid w:val="003C699C"/>
    <w:rsid w:val="003C69EF"/>
    <w:rsid w:val="003C6CD4"/>
    <w:rsid w:val="003D000B"/>
    <w:rsid w:val="003D0B42"/>
    <w:rsid w:val="003D19A8"/>
    <w:rsid w:val="003D37CB"/>
    <w:rsid w:val="003D390A"/>
    <w:rsid w:val="003D3D5D"/>
    <w:rsid w:val="003D4B7F"/>
    <w:rsid w:val="003D5638"/>
    <w:rsid w:val="003D5C82"/>
    <w:rsid w:val="003D62AF"/>
    <w:rsid w:val="003D7EDB"/>
    <w:rsid w:val="003E0FC0"/>
    <w:rsid w:val="003E3A73"/>
    <w:rsid w:val="003E4C12"/>
    <w:rsid w:val="003E520A"/>
    <w:rsid w:val="003E521C"/>
    <w:rsid w:val="003E5529"/>
    <w:rsid w:val="003E553F"/>
    <w:rsid w:val="003E5A3B"/>
    <w:rsid w:val="003E5BC6"/>
    <w:rsid w:val="003E634C"/>
    <w:rsid w:val="003F0335"/>
    <w:rsid w:val="003F0B8D"/>
    <w:rsid w:val="003F1DD3"/>
    <w:rsid w:val="003F1E0C"/>
    <w:rsid w:val="003F24C9"/>
    <w:rsid w:val="003F25A6"/>
    <w:rsid w:val="003F2DF0"/>
    <w:rsid w:val="003F33BE"/>
    <w:rsid w:val="003F342F"/>
    <w:rsid w:val="003F3920"/>
    <w:rsid w:val="003F392B"/>
    <w:rsid w:val="003F4ED0"/>
    <w:rsid w:val="003F7E7A"/>
    <w:rsid w:val="004003DE"/>
    <w:rsid w:val="00400720"/>
    <w:rsid w:val="00401783"/>
    <w:rsid w:val="00402F64"/>
    <w:rsid w:val="004034EF"/>
    <w:rsid w:val="00404460"/>
    <w:rsid w:val="00404DB6"/>
    <w:rsid w:val="00404F94"/>
    <w:rsid w:val="00406589"/>
    <w:rsid w:val="0040711F"/>
    <w:rsid w:val="00407351"/>
    <w:rsid w:val="0040798D"/>
    <w:rsid w:val="00407C2C"/>
    <w:rsid w:val="00407FFB"/>
    <w:rsid w:val="0041029F"/>
    <w:rsid w:val="0041042A"/>
    <w:rsid w:val="00410E46"/>
    <w:rsid w:val="00411A59"/>
    <w:rsid w:val="00411C27"/>
    <w:rsid w:val="00411F3E"/>
    <w:rsid w:val="00412717"/>
    <w:rsid w:val="004135E3"/>
    <w:rsid w:val="00414F5F"/>
    <w:rsid w:val="004154D2"/>
    <w:rsid w:val="004156D2"/>
    <w:rsid w:val="004175DA"/>
    <w:rsid w:val="00417F6E"/>
    <w:rsid w:val="00420927"/>
    <w:rsid w:val="00420C9E"/>
    <w:rsid w:val="00421BF4"/>
    <w:rsid w:val="00421F41"/>
    <w:rsid w:val="00422A59"/>
    <w:rsid w:val="00423E21"/>
    <w:rsid w:val="004246F7"/>
    <w:rsid w:val="004263CB"/>
    <w:rsid w:val="00426599"/>
    <w:rsid w:val="004275E1"/>
    <w:rsid w:val="00431687"/>
    <w:rsid w:val="00431AB1"/>
    <w:rsid w:val="00432DD9"/>
    <w:rsid w:val="00433140"/>
    <w:rsid w:val="00433369"/>
    <w:rsid w:val="00433E6B"/>
    <w:rsid w:val="00434329"/>
    <w:rsid w:val="004354D3"/>
    <w:rsid w:val="00436172"/>
    <w:rsid w:val="004365C2"/>
    <w:rsid w:val="004412BA"/>
    <w:rsid w:val="00441492"/>
    <w:rsid w:val="004416C4"/>
    <w:rsid w:val="00441B70"/>
    <w:rsid w:val="00442F4F"/>
    <w:rsid w:val="004442BF"/>
    <w:rsid w:val="00444A2D"/>
    <w:rsid w:val="00444E59"/>
    <w:rsid w:val="00450DB9"/>
    <w:rsid w:val="00450E24"/>
    <w:rsid w:val="00451410"/>
    <w:rsid w:val="0045200F"/>
    <w:rsid w:val="004538B9"/>
    <w:rsid w:val="00453938"/>
    <w:rsid w:val="00453DB9"/>
    <w:rsid w:val="00453F39"/>
    <w:rsid w:val="00453FED"/>
    <w:rsid w:val="004540B9"/>
    <w:rsid w:val="00454801"/>
    <w:rsid w:val="00454B29"/>
    <w:rsid w:val="0045700E"/>
    <w:rsid w:val="0046123B"/>
    <w:rsid w:val="00462472"/>
    <w:rsid w:val="00462DBD"/>
    <w:rsid w:val="004631EB"/>
    <w:rsid w:val="00463FF2"/>
    <w:rsid w:val="00465257"/>
    <w:rsid w:val="004654AB"/>
    <w:rsid w:val="004656B5"/>
    <w:rsid w:val="00466DAB"/>
    <w:rsid w:val="00466DD8"/>
    <w:rsid w:val="00470273"/>
    <w:rsid w:val="0047044B"/>
    <w:rsid w:val="00470811"/>
    <w:rsid w:val="00470DBF"/>
    <w:rsid w:val="00471CB6"/>
    <w:rsid w:val="0047319D"/>
    <w:rsid w:val="00473266"/>
    <w:rsid w:val="004740DF"/>
    <w:rsid w:val="004752F4"/>
    <w:rsid w:val="004759C9"/>
    <w:rsid w:val="00475E04"/>
    <w:rsid w:val="00475EFF"/>
    <w:rsid w:val="004773C4"/>
    <w:rsid w:val="00477662"/>
    <w:rsid w:val="00477E2E"/>
    <w:rsid w:val="004812F5"/>
    <w:rsid w:val="0048166E"/>
    <w:rsid w:val="00481A22"/>
    <w:rsid w:val="00481ACF"/>
    <w:rsid w:val="00482D1F"/>
    <w:rsid w:val="00482D8C"/>
    <w:rsid w:val="004830BC"/>
    <w:rsid w:val="004834DC"/>
    <w:rsid w:val="004834E8"/>
    <w:rsid w:val="00483710"/>
    <w:rsid w:val="00483A65"/>
    <w:rsid w:val="00484DEA"/>
    <w:rsid w:val="00484F2A"/>
    <w:rsid w:val="004856DF"/>
    <w:rsid w:val="004857FE"/>
    <w:rsid w:val="00485991"/>
    <w:rsid w:val="00490B11"/>
    <w:rsid w:val="004917F8"/>
    <w:rsid w:val="00492117"/>
    <w:rsid w:val="00492955"/>
    <w:rsid w:val="00492C4F"/>
    <w:rsid w:val="004953FD"/>
    <w:rsid w:val="004956D0"/>
    <w:rsid w:val="00495FFA"/>
    <w:rsid w:val="004967F4"/>
    <w:rsid w:val="004A0D31"/>
    <w:rsid w:val="004A1941"/>
    <w:rsid w:val="004A1D76"/>
    <w:rsid w:val="004A23DA"/>
    <w:rsid w:val="004A2530"/>
    <w:rsid w:val="004A2CF2"/>
    <w:rsid w:val="004A3CB2"/>
    <w:rsid w:val="004A4D50"/>
    <w:rsid w:val="004A5029"/>
    <w:rsid w:val="004A5990"/>
    <w:rsid w:val="004A5F58"/>
    <w:rsid w:val="004A6365"/>
    <w:rsid w:val="004A65A5"/>
    <w:rsid w:val="004A6D0A"/>
    <w:rsid w:val="004A7D28"/>
    <w:rsid w:val="004B17E5"/>
    <w:rsid w:val="004B27E0"/>
    <w:rsid w:val="004B2969"/>
    <w:rsid w:val="004B316E"/>
    <w:rsid w:val="004B3EBE"/>
    <w:rsid w:val="004B4557"/>
    <w:rsid w:val="004B464D"/>
    <w:rsid w:val="004B46E7"/>
    <w:rsid w:val="004B4AAB"/>
    <w:rsid w:val="004B5294"/>
    <w:rsid w:val="004B57AC"/>
    <w:rsid w:val="004B61D2"/>
    <w:rsid w:val="004B67E9"/>
    <w:rsid w:val="004B6A3E"/>
    <w:rsid w:val="004B76D1"/>
    <w:rsid w:val="004C2328"/>
    <w:rsid w:val="004C2450"/>
    <w:rsid w:val="004C34FB"/>
    <w:rsid w:val="004C39D0"/>
    <w:rsid w:val="004C51C0"/>
    <w:rsid w:val="004C51F7"/>
    <w:rsid w:val="004C58FF"/>
    <w:rsid w:val="004C5EA1"/>
    <w:rsid w:val="004C65AC"/>
    <w:rsid w:val="004C6DE2"/>
    <w:rsid w:val="004D0984"/>
    <w:rsid w:val="004D1106"/>
    <w:rsid w:val="004D3247"/>
    <w:rsid w:val="004D380D"/>
    <w:rsid w:val="004D447E"/>
    <w:rsid w:val="004D4647"/>
    <w:rsid w:val="004D72D8"/>
    <w:rsid w:val="004D7BFC"/>
    <w:rsid w:val="004E00B3"/>
    <w:rsid w:val="004E0333"/>
    <w:rsid w:val="004E0714"/>
    <w:rsid w:val="004E08F2"/>
    <w:rsid w:val="004E0DCC"/>
    <w:rsid w:val="004E0F74"/>
    <w:rsid w:val="004E232F"/>
    <w:rsid w:val="004E2ED1"/>
    <w:rsid w:val="004E3F2F"/>
    <w:rsid w:val="004E4761"/>
    <w:rsid w:val="004E600D"/>
    <w:rsid w:val="004E7026"/>
    <w:rsid w:val="004E7343"/>
    <w:rsid w:val="004E7B14"/>
    <w:rsid w:val="004E7B80"/>
    <w:rsid w:val="004F00E4"/>
    <w:rsid w:val="004F3106"/>
    <w:rsid w:val="004F35E5"/>
    <w:rsid w:val="004F4133"/>
    <w:rsid w:val="004F4B7B"/>
    <w:rsid w:val="004F4C7D"/>
    <w:rsid w:val="004F5292"/>
    <w:rsid w:val="004F5570"/>
    <w:rsid w:val="004F5A15"/>
    <w:rsid w:val="004F5BE8"/>
    <w:rsid w:val="004F6A40"/>
    <w:rsid w:val="004F6DBF"/>
    <w:rsid w:val="004F7993"/>
    <w:rsid w:val="0050133E"/>
    <w:rsid w:val="0050176B"/>
    <w:rsid w:val="00503C36"/>
    <w:rsid w:val="00503F05"/>
    <w:rsid w:val="0050566F"/>
    <w:rsid w:val="00505CB8"/>
    <w:rsid w:val="0050654D"/>
    <w:rsid w:val="00506ED6"/>
    <w:rsid w:val="005073B7"/>
    <w:rsid w:val="005101C3"/>
    <w:rsid w:val="005105C4"/>
    <w:rsid w:val="00510E08"/>
    <w:rsid w:val="00511B19"/>
    <w:rsid w:val="00512FA9"/>
    <w:rsid w:val="00513981"/>
    <w:rsid w:val="00515379"/>
    <w:rsid w:val="00515972"/>
    <w:rsid w:val="00516220"/>
    <w:rsid w:val="0051692F"/>
    <w:rsid w:val="005202BD"/>
    <w:rsid w:val="00520363"/>
    <w:rsid w:val="00520448"/>
    <w:rsid w:val="0052059E"/>
    <w:rsid w:val="005205FA"/>
    <w:rsid w:val="00520703"/>
    <w:rsid w:val="0052289E"/>
    <w:rsid w:val="0052395D"/>
    <w:rsid w:val="0052425C"/>
    <w:rsid w:val="00524B96"/>
    <w:rsid w:val="0052592F"/>
    <w:rsid w:val="00525A61"/>
    <w:rsid w:val="00525F5B"/>
    <w:rsid w:val="00526477"/>
    <w:rsid w:val="005265D5"/>
    <w:rsid w:val="00526D9A"/>
    <w:rsid w:val="00526F31"/>
    <w:rsid w:val="00526FC6"/>
    <w:rsid w:val="005270F0"/>
    <w:rsid w:val="00527302"/>
    <w:rsid w:val="00527560"/>
    <w:rsid w:val="00527731"/>
    <w:rsid w:val="00527A22"/>
    <w:rsid w:val="005309E9"/>
    <w:rsid w:val="00530BD5"/>
    <w:rsid w:val="00530C03"/>
    <w:rsid w:val="00530E6B"/>
    <w:rsid w:val="00531AE3"/>
    <w:rsid w:val="005326CB"/>
    <w:rsid w:val="00533088"/>
    <w:rsid w:val="00533858"/>
    <w:rsid w:val="0053566D"/>
    <w:rsid w:val="0053592E"/>
    <w:rsid w:val="0053609C"/>
    <w:rsid w:val="00537428"/>
    <w:rsid w:val="00540530"/>
    <w:rsid w:val="00540E49"/>
    <w:rsid w:val="00541C26"/>
    <w:rsid w:val="00541FAA"/>
    <w:rsid w:val="0054220E"/>
    <w:rsid w:val="00543D09"/>
    <w:rsid w:val="005449E9"/>
    <w:rsid w:val="00545639"/>
    <w:rsid w:val="0054629C"/>
    <w:rsid w:val="0054678B"/>
    <w:rsid w:val="00547587"/>
    <w:rsid w:val="00550938"/>
    <w:rsid w:val="00551067"/>
    <w:rsid w:val="00551909"/>
    <w:rsid w:val="005529C2"/>
    <w:rsid w:val="00553722"/>
    <w:rsid w:val="005539C2"/>
    <w:rsid w:val="00553CFC"/>
    <w:rsid w:val="00554AA1"/>
    <w:rsid w:val="00554BF5"/>
    <w:rsid w:val="00554C94"/>
    <w:rsid w:val="00554DC9"/>
    <w:rsid w:val="00555049"/>
    <w:rsid w:val="005563C9"/>
    <w:rsid w:val="005567E1"/>
    <w:rsid w:val="00556A0D"/>
    <w:rsid w:val="00557118"/>
    <w:rsid w:val="00557A91"/>
    <w:rsid w:val="00557BD1"/>
    <w:rsid w:val="00557DFA"/>
    <w:rsid w:val="00557DFF"/>
    <w:rsid w:val="00560009"/>
    <w:rsid w:val="00560021"/>
    <w:rsid w:val="00560653"/>
    <w:rsid w:val="005611DF"/>
    <w:rsid w:val="00561ADB"/>
    <w:rsid w:val="00562A66"/>
    <w:rsid w:val="00562E98"/>
    <w:rsid w:val="0056323A"/>
    <w:rsid w:val="00563E8D"/>
    <w:rsid w:val="00565337"/>
    <w:rsid w:val="00566338"/>
    <w:rsid w:val="00566820"/>
    <w:rsid w:val="00566F97"/>
    <w:rsid w:val="00566FF7"/>
    <w:rsid w:val="00567835"/>
    <w:rsid w:val="00570ACF"/>
    <w:rsid w:val="00570DA6"/>
    <w:rsid w:val="00571184"/>
    <w:rsid w:val="00571226"/>
    <w:rsid w:val="00571F27"/>
    <w:rsid w:val="00572D74"/>
    <w:rsid w:val="0057309B"/>
    <w:rsid w:val="0057383A"/>
    <w:rsid w:val="00573B8B"/>
    <w:rsid w:val="00573DF9"/>
    <w:rsid w:val="00573FE4"/>
    <w:rsid w:val="00574CAF"/>
    <w:rsid w:val="00574D85"/>
    <w:rsid w:val="00575313"/>
    <w:rsid w:val="00575876"/>
    <w:rsid w:val="00576B04"/>
    <w:rsid w:val="00576C30"/>
    <w:rsid w:val="00580597"/>
    <w:rsid w:val="00580A6C"/>
    <w:rsid w:val="00581075"/>
    <w:rsid w:val="0058209E"/>
    <w:rsid w:val="00582311"/>
    <w:rsid w:val="00582421"/>
    <w:rsid w:val="00583178"/>
    <w:rsid w:val="00583BE0"/>
    <w:rsid w:val="005840A2"/>
    <w:rsid w:val="00584ED2"/>
    <w:rsid w:val="00585B48"/>
    <w:rsid w:val="00585E4B"/>
    <w:rsid w:val="00586818"/>
    <w:rsid w:val="005872A4"/>
    <w:rsid w:val="0058782F"/>
    <w:rsid w:val="00587968"/>
    <w:rsid w:val="00587FC8"/>
    <w:rsid w:val="00591565"/>
    <w:rsid w:val="0059156B"/>
    <w:rsid w:val="00592FF7"/>
    <w:rsid w:val="00593604"/>
    <w:rsid w:val="005944E1"/>
    <w:rsid w:val="00594ECF"/>
    <w:rsid w:val="00595576"/>
    <w:rsid w:val="00595E7B"/>
    <w:rsid w:val="00595F1C"/>
    <w:rsid w:val="00596094"/>
    <w:rsid w:val="00596699"/>
    <w:rsid w:val="00597C85"/>
    <w:rsid w:val="005A119D"/>
    <w:rsid w:val="005A18DE"/>
    <w:rsid w:val="005A21BA"/>
    <w:rsid w:val="005A40C2"/>
    <w:rsid w:val="005A4456"/>
    <w:rsid w:val="005A44D3"/>
    <w:rsid w:val="005A60F8"/>
    <w:rsid w:val="005A642B"/>
    <w:rsid w:val="005A77EF"/>
    <w:rsid w:val="005A7B2B"/>
    <w:rsid w:val="005B09CC"/>
    <w:rsid w:val="005B2009"/>
    <w:rsid w:val="005B2C9B"/>
    <w:rsid w:val="005B2E5E"/>
    <w:rsid w:val="005B34E7"/>
    <w:rsid w:val="005B3C6D"/>
    <w:rsid w:val="005B4065"/>
    <w:rsid w:val="005B549A"/>
    <w:rsid w:val="005B570C"/>
    <w:rsid w:val="005B6B51"/>
    <w:rsid w:val="005B7E2B"/>
    <w:rsid w:val="005B7F25"/>
    <w:rsid w:val="005C032F"/>
    <w:rsid w:val="005C27E7"/>
    <w:rsid w:val="005C28AB"/>
    <w:rsid w:val="005C3269"/>
    <w:rsid w:val="005C398E"/>
    <w:rsid w:val="005C4B3E"/>
    <w:rsid w:val="005C4B4F"/>
    <w:rsid w:val="005C521E"/>
    <w:rsid w:val="005C6846"/>
    <w:rsid w:val="005C6CD8"/>
    <w:rsid w:val="005D02CB"/>
    <w:rsid w:val="005D0471"/>
    <w:rsid w:val="005D1418"/>
    <w:rsid w:val="005D1439"/>
    <w:rsid w:val="005D1578"/>
    <w:rsid w:val="005D2A79"/>
    <w:rsid w:val="005D4564"/>
    <w:rsid w:val="005D5F50"/>
    <w:rsid w:val="005D7DBE"/>
    <w:rsid w:val="005E031A"/>
    <w:rsid w:val="005E31A7"/>
    <w:rsid w:val="005E4F30"/>
    <w:rsid w:val="005E4FDC"/>
    <w:rsid w:val="005E5264"/>
    <w:rsid w:val="005E55F1"/>
    <w:rsid w:val="005E5A81"/>
    <w:rsid w:val="005E5F1B"/>
    <w:rsid w:val="005E6867"/>
    <w:rsid w:val="005E6F00"/>
    <w:rsid w:val="005E79BF"/>
    <w:rsid w:val="005F0D33"/>
    <w:rsid w:val="005F192C"/>
    <w:rsid w:val="005F1AAF"/>
    <w:rsid w:val="005F2679"/>
    <w:rsid w:val="005F2A45"/>
    <w:rsid w:val="005F2D31"/>
    <w:rsid w:val="005F3032"/>
    <w:rsid w:val="005F30BA"/>
    <w:rsid w:val="005F4E44"/>
    <w:rsid w:val="005F6675"/>
    <w:rsid w:val="005F6BE7"/>
    <w:rsid w:val="005F738F"/>
    <w:rsid w:val="005F757B"/>
    <w:rsid w:val="00600444"/>
    <w:rsid w:val="006005F2"/>
    <w:rsid w:val="00600ABB"/>
    <w:rsid w:val="006013F9"/>
    <w:rsid w:val="00601E6B"/>
    <w:rsid w:val="00602220"/>
    <w:rsid w:val="006047B3"/>
    <w:rsid w:val="006058D0"/>
    <w:rsid w:val="00605EDE"/>
    <w:rsid w:val="00606710"/>
    <w:rsid w:val="00610114"/>
    <w:rsid w:val="006107C6"/>
    <w:rsid w:val="00610A7C"/>
    <w:rsid w:val="00611C17"/>
    <w:rsid w:val="006129C3"/>
    <w:rsid w:val="00613678"/>
    <w:rsid w:val="00614245"/>
    <w:rsid w:val="00614406"/>
    <w:rsid w:val="00615414"/>
    <w:rsid w:val="00615C11"/>
    <w:rsid w:val="00615F2E"/>
    <w:rsid w:val="00616155"/>
    <w:rsid w:val="00616512"/>
    <w:rsid w:val="00616683"/>
    <w:rsid w:val="006206AF"/>
    <w:rsid w:val="006210E9"/>
    <w:rsid w:val="00621154"/>
    <w:rsid w:val="00622388"/>
    <w:rsid w:val="00623FF2"/>
    <w:rsid w:val="0062463C"/>
    <w:rsid w:val="00625CC3"/>
    <w:rsid w:val="0062648C"/>
    <w:rsid w:val="006269CD"/>
    <w:rsid w:val="00626EC2"/>
    <w:rsid w:val="00627173"/>
    <w:rsid w:val="00630271"/>
    <w:rsid w:val="00630501"/>
    <w:rsid w:val="00630ECB"/>
    <w:rsid w:val="00632F68"/>
    <w:rsid w:val="006344E0"/>
    <w:rsid w:val="006351DE"/>
    <w:rsid w:val="006351F3"/>
    <w:rsid w:val="006352A3"/>
    <w:rsid w:val="00636A3D"/>
    <w:rsid w:val="00636E41"/>
    <w:rsid w:val="00637137"/>
    <w:rsid w:val="00637571"/>
    <w:rsid w:val="00640706"/>
    <w:rsid w:val="0064179C"/>
    <w:rsid w:val="00642B4D"/>
    <w:rsid w:val="00646191"/>
    <w:rsid w:val="00647695"/>
    <w:rsid w:val="00650959"/>
    <w:rsid w:val="00651EA3"/>
    <w:rsid w:val="006520BD"/>
    <w:rsid w:val="006526E5"/>
    <w:rsid w:val="00652993"/>
    <w:rsid w:val="006535E9"/>
    <w:rsid w:val="00655851"/>
    <w:rsid w:val="00657799"/>
    <w:rsid w:val="00660142"/>
    <w:rsid w:val="00660641"/>
    <w:rsid w:val="00662A55"/>
    <w:rsid w:val="00663EE7"/>
    <w:rsid w:val="00663F03"/>
    <w:rsid w:val="006653E5"/>
    <w:rsid w:val="0066766F"/>
    <w:rsid w:val="00667DF1"/>
    <w:rsid w:val="006707CC"/>
    <w:rsid w:val="00671645"/>
    <w:rsid w:val="006722FB"/>
    <w:rsid w:val="00673072"/>
    <w:rsid w:val="00674FE8"/>
    <w:rsid w:val="00675F4D"/>
    <w:rsid w:val="006767ED"/>
    <w:rsid w:val="00676CDD"/>
    <w:rsid w:val="0067763C"/>
    <w:rsid w:val="00677970"/>
    <w:rsid w:val="00677CF2"/>
    <w:rsid w:val="0068206E"/>
    <w:rsid w:val="006821CE"/>
    <w:rsid w:val="00682A83"/>
    <w:rsid w:val="006831C1"/>
    <w:rsid w:val="00683C9A"/>
    <w:rsid w:val="00684129"/>
    <w:rsid w:val="006842F3"/>
    <w:rsid w:val="0068444C"/>
    <w:rsid w:val="00684D28"/>
    <w:rsid w:val="006864B2"/>
    <w:rsid w:val="0068657D"/>
    <w:rsid w:val="00687158"/>
    <w:rsid w:val="00687794"/>
    <w:rsid w:val="006905A3"/>
    <w:rsid w:val="00690BBA"/>
    <w:rsid w:val="0069222A"/>
    <w:rsid w:val="00692AA3"/>
    <w:rsid w:val="00693517"/>
    <w:rsid w:val="006935EE"/>
    <w:rsid w:val="0069365F"/>
    <w:rsid w:val="00693A79"/>
    <w:rsid w:val="00694BE9"/>
    <w:rsid w:val="00694DC9"/>
    <w:rsid w:val="00695152"/>
    <w:rsid w:val="0069649F"/>
    <w:rsid w:val="006968D7"/>
    <w:rsid w:val="00696BE5"/>
    <w:rsid w:val="0069782F"/>
    <w:rsid w:val="006978F5"/>
    <w:rsid w:val="00697FCB"/>
    <w:rsid w:val="006A0A2C"/>
    <w:rsid w:val="006A0B6F"/>
    <w:rsid w:val="006A16A1"/>
    <w:rsid w:val="006A2C26"/>
    <w:rsid w:val="006A3D05"/>
    <w:rsid w:val="006A3D20"/>
    <w:rsid w:val="006A3F0B"/>
    <w:rsid w:val="006A42CC"/>
    <w:rsid w:val="006A4BF4"/>
    <w:rsid w:val="006A622A"/>
    <w:rsid w:val="006A69A0"/>
    <w:rsid w:val="006A6AFD"/>
    <w:rsid w:val="006A793A"/>
    <w:rsid w:val="006B0580"/>
    <w:rsid w:val="006B09EC"/>
    <w:rsid w:val="006B1CA4"/>
    <w:rsid w:val="006B30C5"/>
    <w:rsid w:val="006B3C84"/>
    <w:rsid w:val="006B3E22"/>
    <w:rsid w:val="006B4211"/>
    <w:rsid w:val="006B442A"/>
    <w:rsid w:val="006B46C5"/>
    <w:rsid w:val="006B5EAA"/>
    <w:rsid w:val="006B632E"/>
    <w:rsid w:val="006B66BF"/>
    <w:rsid w:val="006B790E"/>
    <w:rsid w:val="006C0413"/>
    <w:rsid w:val="006C1188"/>
    <w:rsid w:val="006C1AAB"/>
    <w:rsid w:val="006C1C4D"/>
    <w:rsid w:val="006C226A"/>
    <w:rsid w:val="006C2540"/>
    <w:rsid w:val="006C2653"/>
    <w:rsid w:val="006C2788"/>
    <w:rsid w:val="006C3172"/>
    <w:rsid w:val="006C3627"/>
    <w:rsid w:val="006C4612"/>
    <w:rsid w:val="006C4CC7"/>
    <w:rsid w:val="006C50C0"/>
    <w:rsid w:val="006C5A0E"/>
    <w:rsid w:val="006C5DE1"/>
    <w:rsid w:val="006C6E00"/>
    <w:rsid w:val="006C6EEA"/>
    <w:rsid w:val="006C6F29"/>
    <w:rsid w:val="006D0037"/>
    <w:rsid w:val="006D0318"/>
    <w:rsid w:val="006D0739"/>
    <w:rsid w:val="006D0F6A"/>
    <w:rsid w:val="006D11F2"/>
    <w:rsid w:val="006D120A"/>
    <w:rsid w:val="006D2FCE"/>
    <w:rsid w:val="006D30D8"/>
    <w:rsid w:val="006D396D"/>
    <w:rsid w:val="006D40FE"/>
    <w:rsid w:val="006D41B7"/>
    <w:rsid w:val="006D4446"/>
    <w:rsid w:val="006D486D"/>
    <w:rsid w:val="006D4A9E"/>
    <w:rsid w:val="006D50A2"/>
    <w:rsid w:val="006D65E2"/>
    <w:rsid w:val="006D68AE"/>
    <w:rsid w:val="006D70CE"/>
    <w:rsid w:val="006D736A"/>
    <w:rsid w:val="006E2058"/>
    <w:rsid w:val="006E305A"/>
    <w:rsid w:val="006E402A"/>
    <w:rsid w:val="006E4317"/>
    <w:rsid w:val="006E435F"/>
    <w:rsid w:val="006E592E"/>
    <w:rsid w:val="006E5DAD"/>
    <w:rsid w:val="006E71D9"/>
    <w:rsid w:val="006E7226"/>
    <w:rsid w:val="006F0763"/>
    <w:rsid w:val="006F1524"/>
    <w:rsid w:val="006F1F17"/>
    <w:rsid w:val="006F27DB"/>
    <w:rsid w:val="006F3335"/>
    <w:rsid w:val="006F3449"/>
    <w:rsid w:val="006F359D"/>
    <w:rsid w:val="006F3DC0"/>
    <w:rsid w:val="006F3F9F"/>
    <w:rsid w:val="006F43F1"/>
    <w:rsid w:val="006F49A0"/>
    <w:rsid w:val="006F4A66"/>
    <w:rsid w:val="006F538A"/>
    <w:rsid w:val="006F653E"/>
    <w:rsid w:val="007006BA"/>
    <w:rsid w:val="00700C81"/>
    <w:rsid w:val="00701372"/>
    <w:rsid w:val="007015BF"/>
    <w:rsid w:val="00701E83"/>
    <w:rsid w:val="0070272E"/>
    <w:rsid w:val="0070316B"/>
    <w:rsid w:val="00703777"/>
    <w:rsid w:val="00703EDB"/>
    <w:rsid w:val="00704829"/>
    <w:rsid w:val="007050B7"/>
    <w:rsid w:val="0070529C"/>
    <w:rsid w:val="007055C4"/>
    <w:rsid w:val="007056A0"/>
    <w:rsid w:val="00705895"/>
    <w:rsid w:val="00706068"/>
    <w:rsid w:val="00706106"/>
    <w:rsid w:val="0070656F"/>
    <w:rsid w:val="00706EEA"/>
    <w:rsid w:val="007071DA"/>
    <w:rsid w:val="007073FC"/>
    <w:rsid w:val="00707553"/>
    <w:rsid w:val="00707C04"/>
    <w:rsid w:val="00707D2E"/>
    <w:rsid w:val="00710319"/>
    <w:rsid w:val="00710580"/>
    <w:rsid w:val="007108E3"/>
    <w:rsid w:val="00712D8C"/>
    <w:rsid w:val="0071330B"/>
    <w:rsid w:val="0071362E"/>
    <w:rsid w:val="007139EC"/>
    <w:rsid w:val="00713A4B"/>
    <w:rsid w:val="007147C8"/>
    <w:rsid w:val="00714D02"/>
    <w:rsid w:val="00716087"/>
    <w:rsid w:val="007161E3"/>
    <w:rsid w:val="00716410"/>
    <w:rsid w:val="00716AB3"/>
    <w:rsid w:val="0072163B"/>
    <w:rsid w:val="007222DD"/>
    <w:rsid w:val="007226C5"/>
    <w:rsid w:val="00722803"/>
    <w:rsid w:val="0072286C"/>
    <w:rsid w:val="00722C7A"/>
    <w:rsid w:val="00722C90"/>
    <w:rsid w:val="00722FF8"/>
    <w:rsid w:val="0072312B"/>
    <w:rsid w:val="00723BF7"/>
    <w:rsid w:val="00724231"/>
    <w:rsid w:val="00724D1D"/>
    <w:rsid w:val="00725058"/>
    <w:rsid w:val="00725BC0"/>
    <w:rsid w:val="00726AE1"/>
    <w:rsid w:val="00726D33"/>
    <w:rsid w:val="00727105"/>
    <w:rsid w:val="00727E6F"/>
    <w:rsid w:val="00730A2A"/>
    <w:rsid w:val="007315DF"/>
    <w:rsid w:val="00731685"/>
    <w:rsid w:val="00731A20"/>
    <w:rsid w:val="0073244E"/>
    <w:rsid w:val="00732C77"/>
    <w:rsid w:val="0073369A"/>
    <w:rsid w:val="00733758"/>
    <w:rsid w:val="007337E7"/>
    <w:rsid w:val="00733851"/>
    <w:rsid w:val="007342A2"/>
    <w:rsid w:val="00734539"/>
    <w:rsid w:val="0073455D"/>
    <w:rsid w:val="00734C24"/>
    <w:rsid w:val="00735AE8"/>
    <w:rsid w:val="007362DD"/>
    <w:rsid w:val="00736EFA"/>
    <w:rsid w:val="00741DC5"/>
    <w:rsid w:val="00741DF8"/>
    <w:rsid w:val="00743333"/>
    <w:rsid w:val="00743559"/>
    <w:rsid w:val="00743A8A"/>
    <w:rsid w:val="00743AFE"/>
    <w:rsid w:val="00743B78"/>
    <w:rsid w:val="00743EEF"/>
    <w:rsid w:val="007445C4"/>
    <w:rsid w:val="0074631D"/>
    <w:rsid w:val="007466E6"/>
    <w:rsid w:val="007475B3"/>
    <w:rsid w:val="00747A4B"/>
    <w:rsid w:val="00750697"/>
    <w:rsid w:val="00751E74"/>
    <w:rsid w:val="00752421"/>
    <w:rsid w:val="00753FB7"/>
    <w:rsid w:val="00754B38"/>
    <w:rsid w:val="00755A3A"/>
    <w:rsid w:val="007578E1"/>
    <w:rsid w:val="007605B2"/>
    <w:rsid w:val="007615F9"/>
    <w:rsid w:val="00761713"/>
    <w:rsid w:val="00761853"/>
    <w:rsid w:val="00761B8A"/>
    <w:rsid w:val="00761D97"/>
    <w:rsid w:val="00763197"/>
    <w:rsid w:val="00764077"/>
    <w:rsid w:val="007659BC"/>
    <w:rsid w:val="00765A6F"/>
    <w:rsid w:val="00765C8C"/>
    <w:rsid w:val="00765E54"/>
    <w:rsid w:val="007668A1"/>
    <w:rsid w:val="007700B1"/>
    <w:rsid w:val="0077010F"/>
    <w:rsid w:val="0077021F"/>
    <w:rsid w:val="00771A46"/>
    <w:rsid w:val="0077201E"/>
    <w:rsid w:val="00772F82"/>
    <w:rsid w:val="00774131"/>
    <w:rsid w:val="007747A7"/>
    <w:rsid w:val="00774C0D"/>
    <w:rsid w:val="00775165"/>
    <w:rsid w:val="007755F6"/>
    <w:rsid w:val="00775A69"/>
    <w:rsid w:val="00777EC4"/>
    <w:rsid w:val="00780A10"/>
    <w:rsid w:val="0078108C"/>
    <w:rsid w:val="00781120"/>
    <w:rsid w:val="00781936"/>
    <w:rsid w:val="00782AFF"/>
    <w:rsid w:val="00783A31"/>
    <w:rsid w:val="00783B04"/>
    <w:rsid w:val="00783DC6"/>
    <w:rsid w:val="00784437"/>
    <w:rsid w:val="00785711"/>
    <w:rsid w:val="007867B3"/>
    <w:rsid w:val="00787A6F"/>
    <w:rsid w:val="00790ABE"/>
    <w:rsid w:val="007917F5"/>
    <w:rsid w:val="00791C46"/>
    <w:rsid w:val="00791E8F"/>
    <w:rsid w:val="00793151"/>
    <w:rsid w:val="00793461"/>
    <w:rsid w:val="00795F94"/>
    <w:rsid w:val="00796804"/>
    <w:rsid w:val="007972D1"/>
    <w:rsid w:val="007A000A"/>
    <w:rsid w:val="007A1492"/>
    <w:rsid w:val="007A2161"/>
    <w:rsid w:val="007A2AF1"/>
    <w:rsid w:val="007A2CEF"/>
    <w:rsid w:val="007A3424"/>
    <w:rsid w:val="007A3DDA"/>
    <w:rsid w:val="007A5C17"/>
    <w:rsid w:val="007A5CDB"/>
    <w:rsid w:val="007A60A7"/>
    <w:rsid w:val="007A6E4C"/>
    <w:rsid w:val="007A7B7D"/>
    <w:rsid w:val="007B0048"/>
    <w:rsid w:val="007B0840"/>
    <w:rsid w:val="007B0B05"/>
    <w:rsid w:val="007B1362"/>
    <w:rsid w:val="007B1BB3"/>
    <w:rsid w:val="007B2878"/>
    <w:rsid w:val="007B2C17"/>
    <w:rsid w:val="007B2E79"/>
    <w:rsid w:val="007B53B1"/>
    <w:rsid w:val="007B6D43"/>
    <w:rsid w:val="007B79B3"/>
    <w:rsid w:val="007C08AB"/>
    <w:rsid w:val="007C0EA2"/>
    <w:rsid w:val="007C0F31"/>
    <w:rsid w:val="007C179A"/>
    <w:rsid w:val="007C234E"/>
    <w:rsid w:val="007C2434"/>
    <w:rsid w:val="007C2660"/>
    <w:rsid w:val="007C403B"/>
    <w:rsid w:val="007C55BB"/>
    <w:rsid w:val="007C5D78"/>
    <w:rsid w:val="007C624A"/>
    <w:rsid w:val="007C6B72"/>
    <w:rsid w:val="007C6E41"/>
    <w:rsid w:val="007D1282"/>
    <w:rsid w:val="007D14D3"/>
    <w:rsid w:val="007D1CCE"/>
    <w:rsid w:val="007D2290"/>
    <w:rsid w:val="007D3702"/>
    <w:rsid w:val="007D37D6"/>
    <w:rsid w:val="007D43AC"/>
    <w:rsid w:val="007D610E"/>
    <w:rsid w:val="007D669F"/>
    <w:rsid w:val="007D71AB"/>
    <w:rsid w:val="007D78C4"/>
    <w:rsid w:val="007E0318"/>
    <w:rsid w:val="007E0371"/>
    <w:rsid w:val="007E07CB"/>
    <w:rsid w:val="007E0CD9"/>
    <w:rsid w:val="007E1EB9"/>
    <w:rsid w:val="007E1F1B"/>
    <w:rsid w:val="007E2FF8"/>
    <w:rsid w:val="007E33F0"/>
    <w:rsid w:val="007E4760"/>
    <w:rsid w:val="007E51C0"/>
    <w:rsid w:val="007E5E3E"/>
    <w:rsid w:val="007E7357"/>
    <w:rsid w:val="007E7B9B"/>
    <w:rsid w:val="007E7F67"/>
    <w:rsid w:val="007F1808"/>
    <w:rsid w:val="007F20DF"/>
    <w:rsid w:val="007F306C"/>
    <w:rsid w:val="007F4403"/>
    <w:rsid w:val="007F525D"/>
    <w:rsid w:val="007F5BE0"/>
    <w:rsid w:val="007F73EA"/>
    <w:rsid w:val="00801E3C"/>
    <w:rsid w:val="00802B87"/>
    <w:rsid w:val="00802CFF"/>
    <w:rsid w:val="00802EC2"/>
    <w:rsid w:val="0080358E"/>
    <w:rsid w:val="008047D7"/>
    <w:rsid w:val="00805586"/>
    <w:rsid w:val="00805A43"/>
    <w:rsid w:val="008110BB"/>
    <w:rsid w:val="00814506"/>
    <w:rsid w:val="00814A9C"/>
    <w:rsid w:val="0081526B"/>
    <w:rsid w:val="0081571D"/>
    <w:rsid w:val="00815E76"/>
    <w:rsid w:val="008161A6"/>
    <w:rsid w:val="0081673B"/>
    <w:rsid w:val="008171A3"/>
    <w:rsid w:val="00817F2E"/>
    <w:rsid w:val="00821E92"/>
    <w:rsid w:val="008225CB"/>
    <w:rsid w:val="00822A2B"/>
    <w:rsid w:val="00822DE5"/>
    <w:rsid w:val="00825023"/>
    <w:rsid w:val="00825741"/>
    <w:rsid w:val="00825782"/>
    <w:rsid w:val="00827B3F"/>
    <w:rsid w:val="00827D2F"/>
    <w:rsid w:val="00827E52"/>
    <w:rsid w:val="00827F3F"/>
    <w:rsid w:val="008303C2"/>
    <w:rsid w:val="00831075"/>
    <w:rsid w:val="00831D21"/>
    <w:rsid w:val="008324DB"/>
    <w:rsid w:val="00834C8B"/>
    <w:rsid w:val="00834F53"/>
    <w:rsid w:val="008358A8"/>
    <w:rsid w:val="00835CE2"/>
    <w:rsid w:val="00836A1B"/>
    <w:rsid w:val="0083706A"/>
    <w:rsid w:val="00837098"/>
    <w:rsid w:val="008371B1"/>
    <w:rsid w:val="008379F9"/>
    <w:rsid w:val="00837FBA"/>
    <w:rsid w:val="00840618"/>
    <w:rsid w:val="00840945"/>
    <w:rsid w:val="00840CFF"/>
    <w:rsid w:val="00842399"/>
    <w:rsid w:val="008430F6"/>
    <w:rsid w:val="00843F7B"/>
    <w:rsid w:val="008450D7"/>
    <w:rsid w:val="00845D6E"/>
    <w:rsid w:val="008461F5"/>
    <w:rsid w:val="00846807"/>
    <w:rsid w:val="0085095A"/>
    <w:rsid w:val="00851299"/>
    <w:rsid w:val="00853184"/>
    <w:rsid w:val="008534B2"/>
    <w:rsid w:val="008542E9"/>
    <w:rsid w:val="00855045"/>
    <w:rsid w:val="00855950"/>
    <w:rsid w:val="00855C7E"/>
    <w:rsid w:val="008569E7"/>
    <w:rsid w:val="0085760D"/>
    <w:rsid w:val="00860C44"/>
    <w:rsid w:val="00862F81"/>
    <w:rsid w:val="0086404B"/>
    <w:rsid w:val="00865BB3"/>
    <w:rsid w:val="008666B3"/>
    <w:rsid w:val="0086672A"/>
    <w:rsid w:val="00867329"/>
    <w:rsid w:val="0087212D"/>
    <w:rsid w:val="0087262C"/>
    <w:rsid w:val="0087305F"/>
    <w:rsid w:val="008733E9"/>
    <w:rsid w:val="00873C7A"/>
    <w:rsid w:val="008744C9"/>
    <w:rsid w:val="008744D6"/>
    <w:rsid w:val="008745AF"/>
    <w:rsid w:val="00876AF6"/>
    <w:rsid w:val="00876D4A"/>
    <w:rsid w:val="00876DFC"/>
    <w:rsid w:val="00876E50"/>
    <w:rsid w:val="008806D3"/>
    <w:rsid w:val="00880E1F"/>
    <w:rsid w:val="00880FF2"/>
    <w:rsid w:val="00881605"/>
    <w:rsid w:val="00881FD4"/>
    <w:rsid w:val="008828F3"/>
    <w:rsid w:val="00883CC7"/>
    <w:rsid w:val="00883D35"/>
    <w:rsid w:val="00884DFA"/>
    <w:rsid w:val="00885B4E"/>
    <w:rsid w:val="00886038"/>
    <w:rsid w:val="00886650"/>
    <w:rsid w:val="00886F24"/>
    <w:rsid w:val="00887372"/>
    <w:rsid w:val="00887970"/>
    <w:rsid w:val="00887ACD"/>
    <w:rsid w:val="00890A63"/>
    <w:rsid w:val="008910BB"/>
    <w:rsid w:val="00892027"/>
    <w:rsid w:val="00892429"/>
    <w:rsid w:val="00892F5F"/>
    <w:rsid w:val="0089387D"/>
    <w:rsid w:val="008947DB"/>
    <w:rsid w:val="008948B3"/>
    <w:rsid w:val="00895DB2"/>
    <w:rsid w:val="00896BA4"/>
    <w:rsid w:val="00896C9C"/>
    <w:rsid w:val="008A012C"/>
    <w:rsid w:val="008A189F"/>
    <w:rsid w:val="008A1D97"/>
    <w:rsid w:val="008A23DA"/>
    <w:rsid w:val="008A25DF"/>
    <w:rsid w:val="008A2AC5"/>
    <w:rsid w:val="008A3460"/>
    <w:rsid w:val="008A4103"/>
    <w:rsid w:val="008A43ED"/>
    <w:rsid w:val="008A4A41"/>
    <w:rsid w:val="008A5867"/>
    <w:rsid w:val="008A72B9"/>
    <w:rsid w:val="008A7667"/>
    <w:rsid w:val="008B070D"/>
    <w:rsid w:val="008B0C33"/>
    <w:rsid w:val="008B237F"/>
    <w:rsid w:val="008B3ABE"/>
    <w:rsid w:val="008B3C70"/>
    <w:rsid w:val="008B4BAF"/>
    <w:rsid w:val="008B4CEB"/>
    <w:rsid w:val="008B4DF9"/>
    <w:rsid w:val="008B537F"/>
    <w:rsid w:val="008B5E5D"/>
    <w:rsid w:val="008B7017"/>
    <w:rsid w:val="008B71EA"/>
    <w:rsid w:val="008B755C"/>
    <w:rsid w:val="008B75D8"/>
    <w:rsid w:val="008B79DB"/>
    <w:rsid w:val="008C159A"/>
    <w:rsid w:val="008C1F19"/>
    <w:rsid w:val="008C3070"/>
    <w:rsid w:val="008C5295"/>
    <w:rsid w:val="008C6D74"/>
    <w:rsid w:val="008C7DA8"/>
    <w:rsid w:val="008D05C2"/>
    <w:rsid w:val="008D0691"/>
    <w:rsid w:val="008D083F"/>
    <w:rsid w:val="008D12E3"/>
    <w:rsid w:val="008D35D7"/>
    <w:rsid w:val="008D3B6F"/>
    <w:rsid w:val="008D4962"/>
    <w:rsid w:val="008D5097"/>
    <w:rsid w:val="008D5ECE"/>
    <w:rsid w:val="008D6FEA"/>
    <w:rsid w:val="008D738A"/>
    <w:rsid w:val="008D75F8"/>
    <w:rsid w:val="008D77B8"/>
    <w:rsid w:val="008D77C2"/>
    <w:rsid w:val="008E0082"/>
    <w:rsid w:val="008E1460"/>
    <w:rsid w:val="008E15A9"/>
    <w:rsid w:val="008E2A91"/>
    <w:rsid w:val="008E30BA"/>
    <w:rsid w:val="008E3A76"/>
    <w:rsid w:val="008E4252"/>
    <w:rsid w:val="008E471A"/>
    <w:rsid w:val="008E4FFC"/>
    <w:rsid w:val="008E57CD"/>
    <w:rsid w:val="008E66B9"/>
    <w:rsid w:val="008E7063"/>
    <w:rsid w:val="008E7A04"/>
    <w:rsid w:val="008E7FFA"/>
    <w:rsid w:val="008F072F"/>
    <w:rsid w:val="008F097F"/>
    <w:rsid w:val="008F0AE8"/>
    <w:rsid w:val="008F0D56"/>
    <w:rsid w:val="008F350D"/>
    <w:rsid w:val="008F384F"/>
    <w:rsid w:val="008F4676"/>
    <w:rsid w:val="008F64E6"/>
    <w:rsid w:val="008F7055"/>
    <w:rsid w:val="00902121"/>
    <w:rsid w:val="009034A1"/>
    <w:rsid w:val="00903797"/>
    <w:rsid w:val="00904111"/>
    <w:rsid w:val="0090588E"/>
    <w:rsid w:val="00905AB8"/>
    <w:rsid w:val="00905B10"/>
    <w:rsid w:val="00910339"/>
    <w:rsid w:val="00910E97"/>
    <w:rsid w:val="0091138A"/>
    <w:rsid w:val="0091146D"/>
    <w:rsid w:val="00911658"/>
    <w:rsid w:val="00911B7C"/>
    <w:rsid w:val="00912D4F"/>
    <w:rsid w:val="00912FC1"/>
    <w:rsid w:val="00913DE1"/>
    <w:rsid w:val="00914C5E"/>
    <w:rsid w:val="0091626F"/>
    <w:rsid w:val="00916A6B"/>
    <w:rsid w:val="009170C6"/>
    <w:rsid w:val="00917605"/>
    <w:rsid w:val="00917A7C"/>
    <w:rsid w:val="00917EDC"/>
    <w:rsid w:val="00920776"/>
    <w:rsid w:val="00921840"/>
    <w:rsid w:val="0092258C"/>
    <w:rsid w:val="00922A91"/>
    <w:rsid w:val="00922DF4"/>
    <w:rsid w:val="00923693"/>
    <w:rsid w:val="00924157"/>
    <w:rsid w:val="0092432F"/>
    <w:rsid w:val="00924763"/>
    <w:rsid w:val="009253FB"/>
    <w:rsid w:val="00925D58"/>
    <w:rsid w:val="00925DFF"/>
    <w:rsid w:val="0092702D"/>
    <w:rsid w:val="00931888"/>
    <w:rsid w:val="00931CDC"/>
    <w:rsid w:val="00931FEA"/>
    <w:rsid w:val="00935B85"/>
    <w:rsid w:val="00936214"/>
    <w:rsid w:val="00936DBE"/>
    <w:rsid w:val="00937161"/>
    <w:rsid w:val="0093793A"/>
    <w:rsid w:val="00937A58"/>
    <w:rsid w:val="00937E55"/>
    <w:rsid w:val="0094010E"/>
    <w:rsid w:val="009410C4"/>
    <w:rsid w:val="00941675"/>
    <w:rsid w:val="00941F22"/>
    <w:rsid w:val="00943061"/>
    <w:rsid w:val="00945C00"/>
    <w:rsid w:val="00945E78"/>
    <w:rsid w:val="00946467"/>
    <w:rsid w:val="009472CF"/>
    <w:rsid w:val="009474FD"/>
    <w:rsid w:val="009478A7"/>
    <w:rsid w:val="00947D6F"/>
    <w:rsid w:val="00947E93"/>
    <w:rsid w:val="00950B91"/>
    <w:rsid w:val="00951BB9"/>
    <w:rsid w:val="00951F73"/>
    <w:rsid w:val="00952522"/>
    <w:rsid w:val="009528AD"/>
    <w:rsid w:val="00953DAD"/>
    <w:rsid w:val="0095500C"/>
    <w:rsid w:val="00955520"/>
    <w:rsid w:val="00955A4F"/>
    <w:rsid w:val="009563BE"/>
    <w:rsid w:val="00956FA9"/>
    <w:rsid w:val="009602C4"/>
    <w:rsid w:val="00960559"/>
    <w:rsid w:val="009606D7"/>
    <w:rsid w:val="0096078A"/>
    <w:rsid w:val="009608CC"/>
    <w:rsid w:val="009617F7"/>
    <w:rsid w:val="009627B5"/>
    <w:rsid w:val="00964348"/>
    <w:rsid w:val="00964601"/>
    <w:rsid w:val="00964833"/>
    <w:rsid w:val="0096575E"/>
    <w:rsid w:val="0096626F"/>
    <w:rsid w:val="0096691F"/>
    <w:rsid w:val="00967BFE"/>
    <w:rsid w:val="009710A6"/>
    <w:rsid w:val="00971219"/>
    <w:rsid w:val="00971DC1"/>
    <w:rsid w:val="00974B8A"/>
    <w:rsid w:val="00974D52"/>
    <w:rsid w:val="00975B0D"/>
    <w:rsid w:val="009760B0"/>
    <w:rsid w:val="00976809"/>
    <w:rsid w:val="00976B59"/>
    <w:rsid w:val="00976FDB"/>
    <w:rsid w:val="00977111"/>
    <w:rsid w:val="009773D7"/>
    <w:rsid w:val="0098140C"/>
    <w:rsid w:val="00981F8E"/>
    <w:rsid w:val="00982D55"/>
    <w:rsid w:val="00982FFC"/>
    <w:rsid w:val="00983573"/>
    <w:rsid w:val="0098369C"/>
    <w:rsid w:val="00983901"/>
    <w:rsid w:val="00983932"/>
    <w:rsid w:val="00983DEB"/>
    <w:rsid w:val="009841C2"/>
    <w:rsid w:val="00984EDA"/>
    <w:rsid w:val="009860DA"/>
    <w:rsid w:val="009863F5"/>
    <w:rsid w:val="00986D8D"/>
    <w:rsid w:val="009871F0"/>
    <w:rsid w:val="009901CB"/>
    <w:rsid w:val="00990C02"/>
    <w:rsid w:val="00990C2C"/>
    <w:rsid w:val="0099120D"/>
    <w:rsid w:val="00991268"/>
    <w:rsid w:val="009919F8"/>
    <w:rsid w:val="00991B66"/>
    <w:rsid w:val="00992E08"/>
    <w:rsid w:val="009934A9"/>
    <w:rsid w:val="009935BC"/>
    <w:rsid w:val="009935DE"/>
    <w:rsid w:val="009939B7"/>
    <w:rsid w:val="009963E8"/>
    <w:rsid w:val="00996E13"/>
    <w:rsid w:val="009971A8"/>
    <w:rsid w:val="00997514"/>
    <w:rsid w:val="009977F8"/>
    <w:rsid w:val="009A0BA9"/>
    <w:rsid w:val="009A1ECF"/>
    <w:rsid w:val="009A20CB"/>
    <w:rsid w:val="009A267B"/>
    <w:rsid w:val="009A2F67"/>
    <w:rsid w:val="009A3251"/>
    <w:rsid w:val="009A38F1"/>
    <w:rsid w:val="009A4452"/>
    <w:rsid w:val="009A448B"/>
    <w:rsid w:val="009A4603"/>
    <w:rsid w:val="009A5318"/>
    <w:rsid w:val="009A5ABF"/>
    <w:rsid w:val="009A5B58"/>
    <w:rsid w:val="009A61AA"/>
    <w:rsid w:val="009A70CC"/>
    <w:rsid w:val="009B00DD"/>
    <w:rsid w:val="009B02C1"/>
    <w:rsid w:val="009B050C"/>
    <w:rsid w:val="009B0C46"/>
    <w:rsid w:val="009B1987"/>
    <w:rsid w:val="009B1FD7"/>
    <w:rsid w:val="009B3450"/>
    <w:rsid w:val="009B421B"/>
    <w:rsid w:val="009B57D2"/>
    <w:rsid w:val="009B6041"/>
    <w:rsid w:val="009B6443"/>
    <w:rsid w:val="009B66A4"/>
    <w:rsid w:val="009B7118"/>
    <w:rsid w:val="009B71CE"/>
    <w:rsid w:val="009C07A1"/>
    <w:rsid w:val="009C1A42"/>
    <w:rsid w:val="009C2393"/>
    <w:rsid w:val="009C25EB"/>
    <w:rsid w:val="009C3963"/>
    <w:rsid w:val="009C4E66"/>
    <w:rsid w:val="009C542F"/>
    <w:rsid w:val="009C661A"/>
    <w:rsid w:val="009C6E85"/>
    <w:rsid w:val="009D005A"/>
    <w:rsid w:val="009D1BA0"/>
    <w:rsid w:val="009D1C6E"/>
    <w:rsid w:val="009D1CEA"/>
    <w:rsid w:val="009D38F0"/>
    <w:rsid w:val="009D3E55"/>
    <w:rsid w:val="009D4330"/>
    <w:rsid w:val="009D478F"/>
    <w:rsid w:val="009D5075"/>
    <w:rsid w:val="009D546A"/>
    <w:rsid w:val="009D6582"/>
    <w:rsid w:val="009D7B05"/>
    <w:rsid w:val="009E06A0"/>
    <w:rsid w:val="009E1FF1"/>
    <w:rsid w:val="009E376D"/>
    <w:rsid w:val="009E3AC8"/>
    <w:rsid w:val="009E591D"/>
    <w:rsid w:val="009E650B"/>
    <w:rsid w:val="009E6AFE"/>
    <w:rsid w:val="009E6B7C"/>
    <w:rsid w:val="009E6BEB"/>
    <w:rsid w:val="009E79D0"/>
    <w:rsid w:val="009E7E9D"/>
    <w:rsid w:val="009F01EF"/>
    <w:rsid w:val="009F0C3F"/>
    <w:rsid w:val="009F0C8E"/>
    <w:rsid w:val="009F13AB"/>
    <w:rsid w:val="009F1CF3"/>
    <w:rsid w:val="009F2872"/>
    <w:rsid w:val="009F3331"/>
    <w:rsid w:val="009F3FC1"/>
    <w:rsid w:val="009F4B8E"/>
    <w:rsid w:val="009F4D9C"/>
    <w:rsid w:val="009F5DB9"/>
    <w:rsid w:val="009F6663"/>
    <w:rsid w:val="009F6BCB"/>
    <w:rsid w:val="00A00FE2"/>
    <w:rsid w:val="00A01037"/>
    <w:rsid w:val="00A01767"/>
    <w:rsid w:val="00A020D3"/>
    <w:rsid w:val="00A0512B"/>
    <w:rsid w:val="00A05B7D"/>
    <w:rsid w:val="00A0678D"/>
    <w:rsid w:val="00A075F1"/>
    <w:rsid w:val="00A07AAA"/>
    <w:rsid w:val="00A07BF1"/>
    <w:rsid w:val="00A105C6"/>
    <w:rsid w:val="00A10B09"/>
    <w:rsid w:val="00A10C3E"/>
    <w:rsid w:val="00A11349"/>
    <w:rsid w:val="00A12683"/>
    <w:rsid w:val="00A134BC"/>
    <w:rsid w:val="00A14375"/>
    <w:rsid w:val="00A166B6"/>
    <w:rsid w:val="00A16CB8"/>
    <w:rsid w:val="00A176F9"/>
    <w:rsid w:val="00A1776D"/>
    <w:rsid w:val="00A2123D"/>
    <w:rsid w:val="00A21710"/>
    <w:rsid w:val="00A2302C"/>
    <w:rsid w:val="00A2436D"/>
    <w:rsid w:val="00A2452F"/>
    <w:rsid w:val="00A248C2"/>
    <w:rsid w:val="00A26609"/>
    <w:rsid w:val="00A2663A"/>
    <w:rsid w:val="00A27762"/>
    <w:rsid w:val="00A30819"/>
    <w:rsid w:val="00A3089D"/>
    <w:rsid w:val="00A313A6"/>
    <w:rsid w:val="00A314DB"/>
    <w:rsid w:val="00A31961"/>
    <w:rsid w:val="00A31AA3"/>
    <w:rsid w:val="00A32B1F"/>
    <w:rsid w:val="00A334EB"/>
    <w:rsid w:val="00A33B9E"/>
    <w:rsid w:val="00A3408B"/>
    <w:rsid w:val="00A3518B"/>
    <w:rsid w:val="00A35221"/>
    <w:rsid w:val="00A3765D"/>
    <w:rsid w:val="00A376AB"/>
    <w:rsid w:val="00A37781"/>
    <w:rsid w:val="00A37C0E"/>
    <w:rsid w:val="00A41547"/>
    <w:rsid w:val="00A425E6"/>
    <w:rsid w:val="00A42F97"/>
    <w:rsid w:val="00A43015"/>
    <w:rsid w:val="00A433CB"/>
    <w:rsid w:val="00A43DA9"/>
    <w:rsid w:val="00A45FD5"/>
    <w:rsid w:val="00A46967"/>
    <w:rsid w:val="00A474B5"/>
    <w:rsid w:val="00A47F08"/>
    <w:rsid w:val="00A503E9"/>
    <w:rsid w:val="00A50D04"/>
    <w:rsid w:val="00A51300"/>
    <w:rsid w:val="00A518FE"/>
    <w:rsid w:val="00A524C1"/>
    <w:rsid w:val="00A5329A"/>
    <w:rsid w:val="00A54011"/>
    <w:rsid w:val="00A543A2"/>
    <w:rsid w:val="00A54F8E"/>
    <w:rsid w:val="00A55314"/>
    <w:rsid w:val="00A55FF0"/>
    <w:rsid w:val="00A5632B"/>
    <w:rsid w:val="00A567DD"/>
    <w:rsid w:val="00A569F1"/>
    <w:rsid w:val="00A56DE6"/>
    <w:rsid w:val="00A601CC"/>
    <w:rsid w:val="00A602C6"/>
    <w:rsid w:val="00A60367"/>
    <w:rsid w:val="00A61DEE"/>
    <w:rsid w:val="00A6241B"/>
    <w:rsid w:val="00A62F66"/>
    <w:rsid w:val="00A63388"/>
    <w:rsid w:val="00A63A15"/>
    <w:rsid w:val="00A64376"/>
    <w:rsid w:val="00A65F7F"/>
    <w:rsid w:val="00A6684A"/>
    <w:rsid w:val="00A6731D"/>
    <w:rsid w:val="00A67559"/>
    <w:rsid w:val="00A67A29"/>
    <w:rsid w:val="00A67A55"/>
    <w:rsid w:val="00A70553"/>
    <w:rsid w:val="00A70A14"/>
    <w:rsid w:val="00A70A5A"/>
    <w:rsid w:val="00A70EB6"/>
    <w:rsid w:val="00A716A9"/>
    <w:rsid w:val="00A71750"/>
    <w:rsid w:val="00A7176D"/>
    <w:rsid w:val="00A73279"/>
    <w:rsid w:val="00A73E9A"/>
    <w:rsid w:val="00A74D24"/>
    <w:rsid w:val="00A74DBF"/>
    <w:rsid w:val="00A768C9"/>
    <w:rsid w:val="00A76A87"/>
    <w:rsid w:val="00A76D92"/>
    <w:rsid w:val="00A77756"/>
    <w:rsid w:val="00A77CCC"/>
    <w:rsid w:val="00A80AAA"/>
    <w:rsid w:val="00A81C4C"/>
    <w:rsid w:val="00A81FEF"/>
    <w:rsid w:val="00A82350"/>
    <w:rsid w:val="00A82353"/>
    <w:rsid w:val="00A8239B"/>
    <w:rsid w:val="00A8253B"/>
    <w:rsid w:val="00A833E7"/>
    <w:rsid w:val="00A8371D"/>
    <w:rsid w:val="00A8440B"/>
    <w:rsid w:val="00A84560"/>
    <w:rsid w:val="00A84BD7"/>
    <w:rsid w:val="00A856E2"/>
    <w:rsid w:val="00A85B1C"/>
    <w:rsid w:val="00A90D9E"/>
    <w:rsid w:val="00A90E81"/>
    <w:rsid w:val="00A9175F"/>
    <w:rsid w:val="00A93C2B"/>
    <w:rsid w:val="00A93E8B"/>
    <w:rsid w:val="00A9602D"/>
    <w:rsid w:val="00A967A9"/>
    <w:rsid w:val="00A96D9D"/>
    <w:rsid w:val="00A977B8"/>
    <w:rsid w:val="00A97C0F"/>
    <w:rsid w:val="00AA01D4"/>
    <w:rsid w:val="00AA1636"/>
    <w:rsid w:val="00AA1FF6"/>
    <w:rsid w:val="00AA2001"/>
    <w:rsid w:val="00AA20A3"/>
    <w:rsid w:val="00AA32FD"/>
    <w:rsid w:val="00AA443B"/>
    <w:rsid w:val="00AA5DCB"/>
    <w:rsid w:val="00AA6DCF"/>
    <w:rsid w:val="00AA75CC"/>
    <w:rsid w:val="00AA7CDB"/>
    <w:rsid w:val="00AB104B"/>
    <w:rsid w:val="00AB1302"/>
    <w:rsid w:val="00AB1B62"/>
    <w:rsid w:val="00AB2BE6"/>
    <w:rsid w:val="00AB3060"/>
    <w:rsid w:val="00AB3D64"/>
    <w:rsid w:val="00AB44B0"/>
    <w:rsid w:val="00AB4A18"/>
    <w:rsid w:val="00AB4AA9"/>
    <w:rsid w:val="00AB5463"/>
    <w:rsid w:val="00AB5B21"/>
    <w:rsid w:val="00AC083E"/>
    <w:rsid w:val="00AC0F11"/>
    <w:rsid w:val="00AC133C"/>
    <w:rsid w:val="00AC1C89"/>
    <w:rsid w:val="00AC1DF6"/>
    <w:rsid w:val="00AC2633"/>
    <w:rsid w:val="00AC3835"/>
    <w:rsid w:val="00AC38B6"/>
    <w:rsid w:val="00AC4180"/>
    <w:rsid w:val="00AC5227"/>
    <w:rsid w:val="00AC6BE3"/>
    <w:rsid w:val="00AD04B8"/>
    <w:rsid w:val="00AD06BE"/>
    <w:rsid w:val="00AD0D32"/>
    <w:rsid w:val="00AD12C7"/>
    <w:rsid w:val="00AD1B70"/>
    <w:rsid w:val="00AD2980"/>
    <w:rsid w:val="00AD3AFD"/>
    <w:rsid w:val="00AD4730"/>
    <w:rsid w:val="00AD5802"/>
    <w:rsid w:val="00AD6221"/>
    <w:rsid w:val="00AD6645"/>
    <w:rsid w:val="00AD67D7"/>
    <w:rsid w:val="00AD77CC"/>
    <w:rsid w:val="00AD7A4B"/>
    <w:rsid w:val="00AD7C65"/>
    <w:rsid w:val="00AD7DFF"/>
    <w:rsid w:val="00AE045F"/>
    <w:rsid w:val="00AE0BEB"/>
    <w:rsid w:val="00AE0C1D"/>
    <w:rsid w:val="00AE0FDC"/>
    <w:rsid w:val="00AE147B"/>
    <w:rsid w:val="00AE1634"/>
    <w:rsid w:val="00AE2C49"/>
    <w:rsid w:val="00AE2CFC"/>
    <w:rsid w:val="00AE37E8"/>
    <w:rsid w:val="00AE3FCF"/>
    <w:rsid w:val="00AE45FE"/>
    <w:rsid w:val="00AE496F"/>
    <w:rsid w:val="00AE508F"/>
    <w:rsid w:val="00AE509C"/>
    <w:rsid w:val="00AE513F"/>
    <w:rsid w:val="00AE524D"/>
    <w:rsid w:val="00AE5514"/>
    <w:rsid w:val="00AE666F"/>
    <w:rsid w:val="00AE68D6"/>
    <w:rsid w:val="00AE6FB7"/>
    <w:rsid w:val="00AF11CC"/>
    <w:rsid w:val="00AF15EA"/>
    <w:rsid w:val="00AF1746"/>
    <w:rsid w:val="00AF1CDF"/>
    <w:rsid w:val="00AF1DCD"/>
    <w:rsid w:val="00AF1F7B"/>
    <w:rsid w:val="00AF2C6A"/>
    <w:rsid w:val="00AF2D2F"/>
    <w:rsid w:val="00AF3D9C"/>
    <w:rsid w:val="00AF3F04"/>
    <w:rsid w:val="00AF45DB"/>
    <w:rsid w:val="00AF5FC3"/>
    <w:rsid w:val="00AF6C36"/>
    <w:rsid w:val="00AF774E"/>
    <w:rsid w:val="00AF7BD3"/>
    <w:rsid w:val="00B001A2"/>
    <w:rsid w:val="00B00A1A"/>
    <w:rsid w:val="00B010CF"/>
    <w:rsid w:val="00B013E9"/>
    <w:rsid w:val="00B0256E"/>
    <w:rsid w:val="00B03B14"/>
    <w:rsid w:val="00B03D10"/>
    <w:rsid w:val="00B03F8C"/>
    <w:rsid w:val="00B048E1"/>
    <w:rsid w:val="00B04E9D"/>
    <w:rsid w:val="00B04EF6"/>
    <w:rsid w:val="00B06543"/>
    <w:rsid w:val="00B06F76"/>
    <w:rsid w:val="00B07599"/>
    <w:rsid w:val="00B076D6"/>
    <w:rsid w:val="00B07C1B"/>
    <w:rsid w:val="00B1089A"/>
    <w:rsid w:val="00B11537"/>
    <w:rsid w:val="00B12329"/>
    <w:rsid w:val="00B12AEB"/>
    <w:rsid w:val="00B12DBD"/>
    <w:rsid w:val="00B12DF3"/>
    <w:rsid w:val="00B1355D"/>
    <w:rsid w:val="00B13677"/>
    <w:rsid w:val="00B15ECF"/>
    <w:rsid w:val="00B16871"/>
    <w:rsid w:val="00B16C6F"/>
    <w:rsid w:val="00B16C78"/>
    <w:rsid w:val="00B177DC"/>
    <w:rsid w:val="00B2003C"/>
    <w:rsid w:val="00B20430"/>
    <w:rsid w:val="00B224C7"/>
    <w:rsid w:val="00B234DA"/>
    <w:rsid w:val="00B23EC7"/>
    <w:rsid w:val="00B25006"/>
    <w:rsid w:val="00B252DB"/>
    <w:rsid w:val="00B25FC9"/>
    <w:rsid w:val="00B26032"/>
    <w:rsid w:val="00B26613"/>
    <w:rsid w:val="00B277D4"/>
    <w:rsid w:val="00B27969"/>
    <w:rsid w:val="00B27D2C"/>
    <w:rsid w:val="00B31A81"/>
    <w:rsid w:val="00B326A7"/>
    <w:rsid w:val="00B333CF"/>
    <w:rsid w:val="00B3355F"/>
    <w:rsid w:val="00B33727"/>
    <w:rsid w:val="00B33AFD"/>
    <w:rsid w:val="00B3547D"/>
    <w:rsid w:val="00B3729B"/>
    <w:rsid w:val="00B37AE6"/>
    <w:rsid w:val="00B40154"/>
    <w:rsid w:val="00B41D82"/>
    <w:rsid w:val="00B44D4D"/>
    <w:rsid w:val="00B456B4"/>
    <w:rsid w:val="00B4581F"/>
    <w:rsid w:val="00B45968"/>
    <w:rsid w:val="00B45E12"/>
    <w:rsid w:val="00B46C5C"/>
    <w:rsid w:val="00B474CD"/>
    <w:rsid w:val="00B5089F"/>
    <w:rsid w:val="00B50F64"/>
    <w:rsid w:val="00B51585"/>
    <w:rsid w:val="00B522F2"/>
    <w:rsid w:val="00B529D0"/>
    <w:rsid w:val="00B52E17"/>
    <w:rsid w:val="00B53CE2"/>
    <w:rsid w:val="00B53DBD"/>
    <w:rsid w:val="00B5610E"/>
    <w:rsid w:val="00B56471"/>
    <w:rsid w:val="00B60332"/>
    <w:rsid w:val="00B603DF"/>
    <w:rsid w:val="00B6071A"/>
    <w:rsid w:val="00B61169"/>
    <w:rsid w:val="00B61FA4"/>
    <w:rsid w:val="00B6247B"/>
    <w:rsid w:val="00B6287C"/>
    <w:rsid w:val="00B62A93"/>
    <w:rsid w:val="00B62EA0"/>
    <w:rsid w:val="00B64088"/>
    <w:rsid w:val="00B64BE3"/>
    <w:rsid w:val="00B654A4"/>
    <w:rsid w:val="00B6596A"/>
    <w:rsid w:val="00B66EEF"/>
    <w:rsid w:val="00B6761C"/>
    <w:rsid w:val="00B67838"/>
    <w:rsid w:val="00B67E2A"/>
    <w:rsid w:val="00B711EA"/>
    <w:rsid w:val="00B72342"/>
    <w:rsid w:val="00B73018"/>
    <w:rsid w:val="00B73715"/>
    <w:rsid w:val="00B73F7A"/>
    <w:rsid w:val="00B75A8E"/>
    <w:rsid w:val="00B768A9"/>
    <w:rsid w:val="00B7724D"/>
    <w:rsid w:val="00B77326"/>
    <w:rsid w:val="00B773E0"/>
    <w:rsid w:val="00B80069"/>
    <w:rsid w:val="00B807DA"/>
    <w:rsid w:val="00B80CBF"/>
    <w:rsid w:val="00B80FD6"/>
    <w:rsid w:val="00B82080"/>
    <w:rsid w:val="00B83154"/>
    <w:rsid w:val="00B84A3C"/>
    <w:rsid w:val="00B8654A"/>
    <w:rsid w:val="00B8684E"/>
    <w:rsid w:val="00B878CA"/>
    <w:rsid w:val="00B87F41"/>
    <w:rsid w:val="00B900B7"/>
    <w:rsid w:val="00B914CD"/>
    <w:rsid w:val="00B92585"/>
    <w:rsid w:val="00B938B6"/>
    <w:rsid w:val="00B953F9"/>
    <w:rsid w:val="00B957DA"/>
    <w:rsid w:val="00B95AC3"/>
    <w:rsid w:val="00B95BBC"/>
    <w:rsid w:val="00B9637C"/>
    <w:rsid w:val="00B963A5"/>
    <w:rsid w:val="00B96FB4"/>
    <w:rsid w:val="00B97BBE"/>
    <w:rsid w:val="00BA0A08"/>
    <w:rsid w:val="00BA16E2"/>
    <w:rsid w:val="00BA1B84"/>
    <w:rsid w:val="00BA2442"/>
    <w:rsid w:val="00BA2717"/>
    <w:rsid w:val="00BA2D5A"/>
    <w:rsid w:val="00BA4145"/>
    <w:rsid w:val="00BA46F9"/>
    <w:rsid w:val="00BA4C58"/>
    <w:rsid w:val="00BA5171"/>
    <w:rsid w:val="00BA590D"/>
    <w:rsid w:val="00BA629E"/>
    <w:rsid w:val="00BA6349"/>
    <w:rsid w:val="00BA6AD9"/>
    <w:rsid w:val="00BA7F77"/>
    <w:rsid w:val="00BB03E6"/>
    <w:rsid w:val="00BB0BFD"/>
    <w:rsid w:val="00BB0F50"/>
    <w:rsid w:val="00BB151D"/>
    <w:rsid w:val="00BB159A"/>
    <w:rsid w:val="00BB1A3C"/>
    <w:rsid w:val="00BB1DB9"/>
    <w:rsid w:val="00BB2D6E"/>
    <w:rsid w:val="00BB3228"/>
    <w:rsid w:val="00BB359C"/>
    <w:rsid w:val="00BB3F3E"/>
    <w:rsid w:val="00BB4FBC"/>
    <w:rsid w:val="00BB5CAA"/>
    <w:rsid w:val="00BB6588"/>
    <w:rsid w:val="00BB6A2C"/>
    <w:rsid w:val="00BC0CA0"/>
    <w:rsid w:val="00BC0E1D"/>
    <w:rsid w:val="00BC167D"/>
    <w:rsid w:val="00BC1699"/>
    <w:rsid w:val="00BC1D71"/>
    <w:rsid w:val="00BC2844"/>
    <w:rsid w:val="00BC3356"/>
    <w:rsid w:val="00BC3653"/>
    <w:rsid w:val="00BC49F0"/>
    <w:rsid w:val="00BC4FD2"/>
    <w:rsid w:val="00BC5B3D"/>
    <w:rsid w:val="00BC5D2B"/>
    <w:rsid w:val="00BD0848"/>
    <w:rsid w:val="00BD13C7"/>
    <w:rsid w:val="00BD1833"/>
    <w:rsid w:val="00BD2DF5"/>
    <w:rsid w:val="00BD4BBE"/>
    <w:rsid w:val="00BD724D"/>
    <w:rsid w:val="00BD782C"/>
    <w:rsid w:val="00BE0123"/>
    <w:rsid w:val="00BE02A3"/>
    <w:rsid w:val="00BE058D"/>
    <w:rsid w:val="00BE0A42"/>
    <w:rsid w:val="00BE0FF6"/>
    <w:rsid w:val="00BE1210"/>
    <w:rsid w:val="00BE1E42"/>
    <w:rsid w:val="00BE344E"/>
    <w:rsid w:val="00BE34D4"/>
    <w:rsid w:val="00BE396D"/>
    <w:rsid w:val="00BE4E28"/>
    <w:rsid w:val="00BE55BC"/>
    <w:rsid w:val="00BE5686"/>
    <w:rsid w:val="00BE63E8"/>
    <w:rsid w:val="00BE6464"/>
    <w:rsid w:val="00BE6E4E"/>
    <w:rsid w:val="00BE7641"/>
    <w:rsid w:val="00BF046E"/>
    <w:rsid w:val="00BF15A4"/>
    <w:rsid w:val="00BF2BA3"/>
    <w:rsid w:val="00BF3201"/>
    <w:rsid w:val="00BF408B"/>
    <w:rsid w:val="00BF41FC"/>
    <w:rsid w:val="00BF45F1"/>
    <w:rsid w:val="00BF5D26"/>
    <w:rsid w:val="00BF60EE"/>
    <w:rsid w:val="00BF6AF6"/>
    <w:rsid w:val="00BF6C28"/>
    <w:rsid w:val="00BF6ED2"/>
    <w:rsid w:val="00C00598"/>
    <w:rsid w:val="00C0071A"/>
    <w:rsid w:val="00C00B39"/>
    <w:rsid w:val="00C0155A"/>
    <w:rsid w:val="00C01767"/>
    <w:rsid w:val="00C01B4E"/>
    <w:rsid w:val="00C01CFD"/>
    <w:rsid w:val="00C02460"/>
    <w:rsid w:val="00C027AD"/>
    <w:rsid w:val="00C044EE"/>
    <w:rsid w:val="00C04948"/>
    <w:rsid w:val="00C05D9A"/>
    <w:rsid w:val="00C05E18"/>
    <w:rsid w:val="00C06927"/>
    <w:rsid w:val="00C06EC5"/>
    <w:rsid w:val="00C109B2"/>
    <w:rsid w:val="00C12871"/>
    <w:rsid w:val="00C132AC"/>
    <w:rsid w:val="00C134A2"/>
    <w:rsid w:val="00C137F5"/>
    <w:rsid w:val="00C142D6"/>
    <w:rsid w:val="00C15316"/>
    <w:rsid w:val="00C15628"/>
    <w:rsid w:val="00C15990"/>
    <w:rsid w:val="00C16882"/>
    <w:rsid w:val="00C17BEE"/>
    <w:rsid w:val="00C20268"/>
    <w:rsid w:val="00C20BCE"/>
    <w:rsid w:val="00C20CA0"/>
    <w:rsid w:val="00C20F42"/>
    <w:rsid w:val="00C21062"/>
    <w:rsid w:val="00C2269D"/>
    <w:rsid w:val="00C23A43"/>
    <w:rsid w:val="00C23D99"/>
    <w:rsid w:val="00C23F27"/>
    <w:rsid w:val="00C24528"/>
    <w:rsid w:val="00C24778"/>
    <w:rsid w:val="00C24D24"/>
    <w:rsid w:val="00C251E2"/>
    <w:rsid w:val="00C25D5F"/>
    <w:rsid w:val="00C25FCD"/>
    <w:rsid w:val="00C26F9D"/>
    <w:rsid w:val="00C27323"/>
    <w:rsid w:val="00C27C36"/>
    <w:rsid w:val="00C3064A"/>
    <w:rsid w:val="00C31E29"/>
    <w:rsid w:val="00C335BE"/>
    <w:rsid w:val="00C33C79"/>
    <w:rsid w:val="00C33D85"/>
    <w:rsid w:val="00C3484F"/>
    <w:rsid w:val="00C3665A"/>
    <w:rsid w:val="00C36A03"/>
    <w:rsid w:val="00C36C52"/>
    <w:rsid w:val="00C3742B"/>
    <w:rsid w:val="00C37C8F"/>
    <w:rsid w:val="00C40264"/>
    <w:rsid w:val="00C404AB"/>
    <w:rsid w:val="00C40E6B"/>
    <w:rsid w:val="00C420E0"/>
    <w:rsid w:val="00C43A67"/>
    <w:rsid w:val="00C44086"/>
    <w:rsid w:val="00C44FFC"/>
    <w:rsid w:val="00C45049"/>
    <w:rsid w:val="00C457CE"/>
    <w:rsid w:val="00C46626"/>
    <w:rsid w:val="00C471C3"/>
    <w:rsid w:val="00C474CB"/>
    <w:rsid w:val="00C47873"/>
    <w:rsid w:val="00C508E1"/>
    <w:rsid w:val="00C513A0"/>
    <w:rsid w:val="00C51B2D"/>
    <w:rsid w:val="00C52079"/>
    <w:rsid w:val="00C5292F"/>
    <w:rsid w:val="00C53014"/>
    <w:rsid w:val="00C536C9"/>
    <w:rsid w:val="00C546A9"/>
    <w:rsid w:val="00C5581B"/>
    <w:rsid w:val="00C5705C"/>
    <w:rsid w:val="00C571A9"/>
    <w:rsid w:val="00C579C4"/>
    <w:rsid w:val="00C57A87"/>
    <w:rsid w:val="00C57B0A"/>
    <w:rsid w:val="00C57BA8"/>
    <w:rsid w:val="00C57DB8"/>
    <w:rsid w:val="00C60F99"/>
    <w:rsid w:val="00C6128C"/>
    <w:rsid w:val="00C61350"/>
    <w:rsid w:val="00C618AB"/>
    <w:rsid w:val="00C62AAC"/>
    <w:rsid w:val="00C62AF1"/>
    <w:rsid w:val="00C62B01"/>
    <w:rsid w:val="00C63048"/>
    <w:rsid w:val="00C633A6"/>
    <w:rsid w:val="00C639FA"/>
    <w:rsid w:val="00C63AF1"/>
    <w:rsid w:val="00C63B63"/>
    <w:rsid w:val="00C64308"/>
    <w:rsid w:val="00C649A3"/>
    <w:rsid w:val="00C65A01"/>
    <w:rsid w:val="00C67296"/>
    <w:rsid w:val="00C67580"/>
    <w:rsid w:val="00C67885"/>
    <w:rsid w:val="00C67A3C"/>
    <w:rsid w:val="00C703B3"/>
    <w:rsid w:val="00C70689"/>
    <w:rsid w:val="00C715E3"/>
    <w:rsid w:val="00C71CEF"/>
    <w:rsid w:val="00C71F3B"/>
    <w:rsid w:val="00C72BAC"/>
    <w:rsid w:val="00C72EE4"/>
    <w:rsid w:val="00C744BD"/>
    <w:rsid w:val="00C745CA"/>
    <w:rsid w:val="00C75CF3"/>
    <w:rsid w:val="00C7676F"/>
    <w:rsid w:val="00C769B5"/>
    <w:rsid w:val="00C77557"/>
    <w:rsid w:val="00C776C3"/>
    <w:rsid w:val="00C805BA"/>
    <w:rsid w:val="00C80B97"/>
    <w:rsid w:val="00C8171C"/>
    <w:rsid w:val="00C82876"/>
    <w:rsid w:val="00C84146"/>
    <w:rsid w:val="00C8451E"/>
    <w:rsid w:val="00C847BE"/>
    <w:rsid w:val="00C84E62"/>
    <w:rsid w:val="00C85571"/>
    <w:rsid w:val="00C86651"/>
    <w:rsid w:val="00C8785C"/>
    <w:rsid w:val="00C9031D"/>
    <w:rsid w:val="00C90540"/>
    <w:rsid w:val="00C90653"/>
    <w:rsid w:val="00C90D46"/>
    <w:rsid w:val="00C9103A"/>
    <w:rsid w:val="00C910F7"/>
    <w:rsid w:val="00C91D02"/>
    <w:rsid w:val="00C9240E"/>
    <w:rsid w:val="00C948CF"/>
    <w:rsid w:val="00C9511C"/>
    <w:rsid w:val="00C95943"/>
    <w:rsid w:val="00C9662F"/>
    <w:rsid w:val="00C9665A"/>
    <w:rsid w:val="00C9730C"/>
    <w:rsid w:val="00C97AFD"/>
    <w:rsid w:val="00CA2650"/>
    <w:rsid w:val="00CA3342"/>
    <w:rsid w:val="00CA3570"/>
    <w:rsid w:val="00CA37C9"/>
    <w:rsid w:val="00CA37FC"/>
    <w:rsid w:val="00CA45DF"/>
    <w:rsid w:val="00CA5E96"/>
    <w:rsid w:val="00CA624D"/>
    <w:rsid w:val="00CA6473"/>
    <w:rsid w:val="00CA712F"/>
    <w:rsid w:val="00CA74D4"/>
    <w:rsid w:val="00CB1E2D"/>
    <w:rsid w:val="00CB1E5D"/>
    <w:rsid w:val="00CB2EBC"/>
    <w:rsid w:val="00CB31B5"/>
    <w:rsid w:val="00CB323F"/>
    <w:rsid w:val="00CB3E0E"/>
    <w:rsid w:val="00CB417F"/>
    <w:rsid w:val="00CB78C7"/>
    <w:rsid w:val="00CB7983"/>
    <w:rsid w:val="00CC0010"/>
    <w:rsid w:val="00CC010F"/>
    <w:rsid w:val="00CC08BC"/>
    <w:rsid w:val="00CC1852"/>
    <w:rsid w:val="00CC3521"/>
    <w:rsid w:val="00CC4763"/>
    <w:rsid w:val="00CC477B"/>
    <w:rsid w:val="00CC4AE4"/>
    <w:rsid w:val="00CC4B9C"/>
    <w:rsid w:val="00CC7EDC"/>
    <w:rsid w:val="00CC7F09"/>
    <w:rsid w:val="00CD15F1"/>
    <w:rsid w:val="00CD22A2"/>
    <w:rsid w:val="00CD3A0D"/>
    <w:rsid w:val="00CD411C"/>
    <w:rsid w:val="00CD4362"/>
    <w:rsid w:val="00CD4D13"/>
    <w:rsid w:val="00CD4D7B"/>
    <w:rsid w:val="00CD59BB"/>
    <w:rsid w:val="00CD5E82"/>
    <w:rsid w:val="00CD615D"/>
    <w:rsid w:val="00CD6E89"/>
    <w:rsid w:val="00CE1BF5"/>
    <w:rsid w:val="00CE2153"/>
    <w:rsid w:val="00CE357C"/>
    <w:rsid w:val="00CE3E5F"/>
    <w:rsid w:val="00CE406F"/>
    <w:rsid w:val="00CE4B49"/>
    <w:rsid w:val="00CE4F2C"/>
    <w:rsid w:val="00CE50F2"/>
    <w:rsid w:val="00CE5CE0"/>
    <w:rsid w:val="00CE6CA0"/>
    <w:rsid w:val="00CF014D"/>
    <w:rsid w:val="00CF0A5D"/>
    <w:rsid w:val="00CF1589"/>
    <w:rsid w:val="00CF3BE8"/>
    <w:rsid w:val="00CF42FD"/>
    <w:rsid w:val="00CF4A4A"/>
    <w:rsid w:val="00CF5D2E"/>
    <w:rsid w:val="00CF6A4C"/>
    <w:rsid w:val="00CF77D5"/>
    <w:rsid w:val="00CF7D78"/>
    <w:rsid w:val="00D01285"/>
    <w:rsid w:val="00D02C2E"/>
    <w:rsid w:val="00D03476"/>
    <w:rsid w:val="00D0453E"/>
    <w:rsid w:val="00D05221"/>
    <w:rsid w:val="00D05334"/>
    <w:rsid w:val="00D0595E"/>
    <w:rsid w:val="00D059E8"/>
    <w:rsid w:val="00D06512"/>
    <w:rsid w:val="00D067F3"/>
    <w:rsid w:val="00D075DC"/>
    <w:rsid w:val="00D1095C"/>
    <w:rsid w:val="00D10D7B"/>
    <w:rsid w:val="00D10F06"/>
    <w:rsid w:val="00D11902"/>
    <w:rsid w:val="00D11B23"/>
    <w:rsid w:val="00D13F20"/>
    <w:rsid w:val="00D14C83"/>
    <w:rsid w:val="00D15496"/>
    <w:rsid w:val="00D160D5"/>
    <w:rsid w:val="00D163D5"/>
    <w:rsid w:val="00D16AED"/>
    <w:rsid w:val="00D16BD4"/>
    <w:rsid w:val="00D21542"/>
    <w:rsid w:val="00D21C0C"/>
    <w:rsid w:val="00D246D1"/>
    <w:rsid w:val="00D246FD"/>
    <w:rsid w:val="00D256AF"/>
    <w:rsid w:val="00D257A6"/>
    <w:rsid w:val="00D26957"/>
    <w:rsid w:val="00D26D1C"/>
    <w:rsid w:val="00D27370"/>
    <w:rsid w:val="00D27439"/>
    <w:rsid w:val="00D27485"/>
    <w:rsid w:val="00D274D5"/>
    <w:rsid w:val="00D30721"/>
    <w:rsid w:val="00D307BF"/>
    <w:rsid w:val="00D308C2"/>
    <w:rsid w:val="00D30EF7"/>
    <w:rsid w:val="00D311EF"/>
    <w:rsid w:val="00D32885"/>
    <w:rsid w:val="00D32B44"/>
    <w:rsid w:val="00D3414A"/>
    <w:rsid w:val="00D34F92"/>
    <w:rsid w:val="00D3574C"/>
    <w:rsid w:val="00D36D68"/>
    <w:rsid w:val="00D4108A"/>
    <w:rsid w:val="00D413CB"/>
    <w:rsid w:val="00D4159D"/>
    <w:rsid w:val="00D4274B"/>
    <w:rsid w:val="00D42A13"/>
    <w:rsid w:val="00D42FF5"/>
    <w:rsid w:val="00D459A7"/>
    <w:rsid w:val="00D4624D"/>
    <w:rsid w:val="00D46282"/>
    <w:rsid w:val="00D46D7A"/>
    <w:rsid w:val="00D47198"/>
    <w:rsid w:val="00D47A35"/>
    <w:rsid w:val="00D5009B"/>
    <w:rsid w:val="00D51AEF"/>
    <w:rsid w:val="00D5212D"/>
    <w:rsid w:val="00D521BF"/>
    <w:rsid w:val="00D52E83"/>
    <w:rsid w:val="00D538D5"/>
    <w:rsid w:val="00D53F16"/>
    <w:rsid w:val="00D54E86"/>
    <w:rsid w:val="00D569B3"/>
    <w:rsid w:val="00D573D6"/>
    <w:rsid w:val="00D57B01"/>
    <w:rsid w:val="00D60FD4"/>
    <w:rsid w:val="00D61521"/>
    <w:rsid w:val="00D61CB9"/>
    <w:rsid w:val="00D632E7"/>
    <w:rsid w:val="00D64A6D"/>
    <w:rsid w:val="00D6520C"/>
    <w:rsid w:val="00D654B7"/>
    <w:rsid w:val="00D679FA"/>
    <w:rsid w:val="00D712D4"/>
    <w:rsid w:val="00D714EF"/>
    <w:rsid w:val="00D71AEE"/>
    <w:rsid w:val="00D73059"/>
    <w:rsid w:val="00D7309B"/>
    <w:rsid w:val="00D731D0"/>
    <w:rsid w:val="00D735FD"/>
    <w:rsid w:val="00D736AD"/>
    <w:rsid w:val="00D73A5B"/>
    <w:rsid w:val="00D73AC1"/>
    <w:rsid w:val="00D742F3"/>
    <w:rsid w:val="00D74375"/>
    <w:rsid w:val="00D74FB0"/>
    <w:rsid w:val="00D75165"/>
    <w:rsid w:val="00D7596A"/>
    <w:rsid w:val="00D76C62"/>
    <w:rsid w:val="00D76DCA"/>
    <w:rsid w:val="00D80135"/>
    <w:rsid w:val="00D80583"/>
    <w:rsid w:val="00D80830"/>
    <w:rsid w:val="00D80FC1"/>
    <w:rsid w:val="00D81231"/>
    <w:rsid w:val="00D82B40"/>
    <w:rsid w:val="00D82BF9"/>
    <w:rsid w:val="00D82C8A"/>
    <w:rsid w:val="00D83034"/>
    <w:rsid w:val="00D83764"/>
    <w:rsid w:val="00D83884"/>
    <w:rsid w:val="00D84274"/>
    <w:rsid w:val="00D8577F"/>
    <w:rsid w:val="00D858C4"/>
    <w:rsid w:val="00D85C01"/>
    <w:rsid w:val="00D86853"/>
    <w:rsid w:val="00D8741B"/>
    <w:rsid w:val="00D87648"/>
    <w:rsid w:val="00D87E18"/>
    <w:rsid w:val="00D87E7A"/>
    <w:rsid w:val="00D920F2"/>
    <w:rsid w:val="00D9216C"/>
    <w:rsid w:val="00D921B1"/>
    <w:rsid w:val="00D925E4"/>
    <w:rsid w:val="00D92D76"/>
    <w:rsid w:val="00D93C79"/>
    <w:rsid w:val="00D93CD8"/>
    <w:rsid w:val="00D94064"/>
    <w:rsid w:val="00D941C8"/>
    <w:rsid w:val="00D945A2"/>
    <w:rsid w:val="00D94861"/>
    <w:rsid w:val="00D94A45"/>
    <w:rsid w:val="00D94F14"/>
    <w:rsid w:val="00D95247"/>
    <w:rsid w:val="00D953ED"/>
    <w:rsid w:val="00D963D8"/>
    <w:rsid w:val="00D96CA5"/>
    <w:rsid w:val="00D9704D"/>
    <w:rsid w:val="00DA032B"/>
    <w:rsid w:val="00DA1876"/>
    <w:rsid w:val="00DA1DE8"/>
    <w:rsid w:val="00DA2584"/>
    <w:rsid w:val="00DA3AEC"/>
    <w:rsid w:val="00DA4550"/>
    <w:rsid w:val="00DB12B6"/>
    <w:rsid w:val="00DB1E30"/>
    <w:rsid w:val="00DB2278"/>
    <w:rsid w:val="00DB22FE"/>
    <w:rsid w:val="00DB49B1"/>
    <w:rsid w:val="00DB4E6A"/>
    <w:rsid w:val="00DB59A1"/>
    <w:rsid w:val="00DB59D9"/>
    <w:rsid w:val="00DB5DBB"/>
    <w:rsid w:val="00DC12BD"/>
    <w:rsid w:val="00DC2F5D"/>
    <w:rsid w:val="00DC31B0"/>
    <w:rsid w:val="00DC32C2"/>
    <w:rsid w:val="00DC50EA"/>
    <w:rsid w:val="00DC51B2"/>
    <w:rsid w:val="00DC5894"/>
    <w:rsid w:val="00DC5ACD"/>
    <w:rsid w:val="00DD0B4E"/>
    <w:rsid w:val="00DD0C49"/>
    <w:rsid w:val="00DD17A5"/>
    <w:rsid w:val="00DD1AD1"/>
    <w:rsid w:val="00DD2D4E"/>
    <w:rsid w:val="00DD3241"/>
    <w:rsid w:val="00DD34D4"/>
    <w:rsid w:val="00DD3CB3"/>
    <w:rsid w:val="00DD3EC5"/>
    <w:rsid w:val="00DD4342"/>
    <w:rsid w:val="00DD4BA1"/>
    <w:rsid w:val="00DD55B0"/>
    <w:rsid w:val="00DD6127"/>
    <w:rsid w:val="00DD7B4C"/>
    <w:rsid w:val="00DE034E"/>
    <w:rsid w:val="00DE0C81"/>
    <w:rsid w:val="00DE1A09"/>
    <w:rsid w:val="00DE1D5F"/>
    <w:rsid w:val="00DE23F9"/>
    <w:rsid w:val="00DE2D56"/>
    <w:rsid w:val="00DE3654"/>
    <w:rsid w:val="00DE369E"/>
    <w:rsid w:val="00DE39AB"/>
    <w:rsid w:val="00DE3F56"/>
    <w:rsid w:val="00DE5AB6"/>
    <w:rsid w:val="00DE5B12"/>
    <w:rsid w:val="00DE5EF3"/>
    <w:rsid w:val="00DE6EC6"/>
    <w:rsid w:val="00DE7356"/>
    <w:rsid w:val="00DE77EE"/>
    <w:rsid w:val="00DE7F74"/>
    <w:rsid w:val="00DF04B3"/>
    <w:rsid w:val="00DF0A33"/>
    <w:rsid w:val="00DF0F6D"/>
    <w:rsid w:val="00DF1016"/>
    <w:rsid w:val="00DF282E"/>
    <w:rsid w:val="00DF32DE"/>
    <w:rsid w:val="00DF3913"/>
    <w:rsid w:val="00DF47D4"/>
    <w:rsid w:val="00DF5BE3"/>
    <w:rsid w:val="00DF68FA"/>
    <w:rsid w:val="00DF6974"/>
    <w:rsid w:val="00E0044D"/>
    <w:rsid w:val="00E0094D"/>
    <w:rsid w:val="00E00BB4"/>
    <w:rsid w:val="00E00DCC"/>
    <w:rsid w:val="00E01749"/>
    <w:rsid w:val="00E02F58"/>
    <w:rsid w:val="00E02F92"/>
    <w:rsid w:val="00E02F95"/>
    <w:rsid w:val="00E03850"/>
    <w:rsid w:val="00E03F57"/>
    <w:rsid w:val="00E044D8"/>
    <w:rsid w:val="00E051D9"/>
    <w:rsid w:val="00E05737"/>
    <w:rsid w:val="00E123BC"/>
    <w:rsid w:val="00E129D6"/>
    <w:rsid w:val="00E13989"/>
    <w:rsid w:val="00E1461C"/>
    <w:rsid w:val="00E146B8"/>
    <w:rsid w:val="00E14DA2"/>
    <w:rsid w:val="00E1506A"/>
    <w:rsid w:val="00E15F7C"/>
    <w:rsid w:val="00E161AA"/>
    <w:rsid w:val="00E16D14"/>
    <w:rsid w:val="00E17354"/>
    <w:rsid w:val="00E175AC"/>
    <w:rsid w:val="00E17E18"/>
    <w:rsid w:val="00E220D8"/>
    <w:rsid w:val="00E22EEA"/>
    <w:rsid w:val="00E247E6"/>
    <w:rsid w:val="00E249BC"/>
    <w:rsid w:val="00E27B0B"/>
    <w:rsid w:val="00E31E55"/>
    <w:rsid w:val="00E328F5"/>
    <w:rsid w:val="00E33979"/>
    <w:rsid w:val="00E33F36"/>
    <w:rsid w:val="00E35284"/>
    <w:rsid w:val="00E360A3"/>
    <w:rsid w:val="00E36621"/>
    <w:rsid w:val="00E36663"/>
    <w:rsid w:val="00E37008"/>
    <w:rsid w:val="00E3724A"/>
    <w:rsid w:val="00E37DF0"/>
    <w:rsid w:val="00E40C99"/>
    <w:rsid w:val="00E4154D"/>
    <w:rsid w:val="00E41620"/>
    <w:rsid w:val="00E41D1D"/>
    <w:rsid w:val="00E42DF4"/>
    <w:rsid w:val="00E42E03"/>
    <w:rsid w:val="00E434E7"/>
    <w:rsid w:val="00E4389D"/>
    <w:rsid w:val="00E43D2A"/>
    <w:rsid w:val="00E4450E"/>
    <w:rsid w:val="00E44EFA"/>
    <w:rsid w:val="00E45637"/>
    <w:rsid w:val="00E45F02"/>
    <w:rsid w:val="00E4650E"/>
    <w:rsid w:val="00E46659"/>
    <w:rsid w:val="00E46892"/>
    <w:rsid w:val="00E46FDA"/>
    <w:rsid w:val="00E47FAC"/>
    <w:rsid w:val="00E50014"/>
    <w:rsid w:val="00E50C1E"/>
    <w:rsid w:val="00E51333"/>
    <w:rsid w:val="00E51D5D"/>
    <w:rsid w:val="00E5333C"/>
    <w:rsid w:val="00E53AD9"/>
    <w:rsid w:val="00E545CB"/>
    <w:rsid w:val="00E54A39"/>
    <w:rsid w:val="00E54BF3"/>
    <w:rsid w:val="00E54DC9"/>
    <w:rsid w:val="00E54EF5"/>
    <w:rsid w:val="00E561A1"/>
    <w:rsid w:val="00E561C7"/>
    <w:rsid w:val="00E56494"/>
    <w:rsid w:val="00E56B64"/>
    <w:rsid w:val="00E56F78"/>
    <w:rsid w:val="00E574E0"/>
    <w:rsid w:val="00E579F6"/>
    <w:rsid w:val="00E57BB2"/>
    <w:rsid w:val="00E604DD"/>
    <w:rsid w:val="00E605FC"/>
    <w:rsid w:val="00E60828"/>
    <w:rsid w:val="00E62396"/>
    <w:rsid w:val="00E63586"/>
    <w:rsid w:val="00E63D90"/>
    <w:rsid w:val="00E644E5"/>
    <w:rsid w:val="00E65232"/>
    <w:rsid w:val="00E66645"/>
    <w:rsid w:val="00E66A12"/>
    <w:rsid w:val="00E671B8"/>
    <w:rsid w:val="00E6721D"/>
    <w:rsid w:val="00E673C2"/>
    <w:rsid w:val="00E67F2E"/>
    <w:rsid w:val="00E67FA5"/>
    <w:rsid w:val="00E70BE3"/>
    <w:rsid w:val="00E70D27"/>
    <w:rsid w:val="00E71837"/>
    <w:rsid w:val="00E72332"/>
    <w:rsid w:val="00E731CF"/>
    <w:rsid w:val="00E75CE6"/>
    <w:rsid w:val="00E75D0D"/>
    <w:rsid w:val="00E76138"/>
    <w:rsid w:val="00E76E0A"/>
    <w:rsid w:val="00E7705F"/>
    <w:rsid w:val="00E81225"/>
    <w:rsid w:val="00E8125E"/>
    <w:rsid w:val="00E813F3"/>
    <w:rsid w:val="00E81A0D"/>
    <w:rsid w:val="00E81C73"/>
    <w:rsid w:val="00E8208A"/>
    <w:rsid w:val="00E829A8"/>
    <w:rsid w:val="00E83DC5"/>
    <w:rsid w:val="00E855AD"/>
    <w:rsid w:val="00E857D0"/>
    <w:rsid w:val="00E86306"/>
    <w:rsid w:val="00E87B5E"/>
    <w:rsid w:val="00E9050E"/>
    <w:rsid w:val="00E90D1F"/>
    <w:rsid w:val="00E910AF"/>
    <w:rsid w:val="00E913A7"/>
    <w:rsid w:val="00E92516"/>
    <w:rsid w:val="00E940D1"/>
    <w:rsid w:val="00E9456F"/>
    <w:rsid w:val="00E950B9"/>
    <w:rsid w:val="00E95257"/>
    <w:rsid w:val="00E96548"/>
    <w:rsid w:val="00E97CC8"/>
    <w:rsid w:val="00EA145E"/>
    <w:rsid w:val="00EA23BC"/>
    <w:rsid w:val="00EA3EBB"/>
    <w:rsid w:val="00EA4AF2"/>
    <w:rsid w:val="00EA4EDB"/>
    <w:rsid w:val="00EA51AE"/>
    <w:rsid w:val="00EA51E5"/>
    <w:rsid w:val="00EA5981"/>
    <w:rsid w:val="00EA5A9D"/>
    <w:rsid w:val="00EA5DA9"/>
    <w:rsid w:val="00EA70EB"/>
    <w:rsid w:val="00EA7927"/>
    <w:rsid w:val="00EA7A04"/>
    <w:rsid w:val="00EA7C1C"/>
    <w:rsid w:val="00EB1C7A"/>
    <w:rsid w:val="00EB22F5"/>
    <w:rsid w:val="00EB2F63"/>
    <w:rsid w:val="00EB587B"/>
    <w:rsid w:val="00EB6774"/>
    <w:rsid w:val="00EB6E9A"/>
    <w:rsid w:val="00EC1CD4"/>
    <w:rsid w:val="00EC1F10"/>
    <w:rsid w:val="00EC26FE"/>
    <w:rsid w:val="00EC2EE8"/>
    <w:rsid w:val="00EC320A"/>
    <w:rsid w:val="00EC4515"/>
    <w:rsid w:val="00EC49B0"/>
    <w:rsid w:val="00EC6329"/>
    <w:rsid w:val="00EC7333"/>
    <w:rsid w:val="00EC771B"/>
    <w:rsid w:val="00EC7C04"/>
    <w:rsid w:val="00ED04DC"/>
    <w:rsid w:val="00ED07E7"/>
    <w:rsid w:val="00ED1B5E"/>
    <w:rsid w:val="00ED2823"/>
    <w:rsid w:val="00ED2EE3"/>
    <w:rsid w:val="00ED2FAE"/>
    <w:rsid w:val="00ED3405"/>
    <w:rsid w:val="00ED36F6"/>
    <w:rsid w:val="00ED3CF1"/>
    <w:rsid w:val="00EE0192"/>
    <w:rsid w:val="00EE0A2E"/>
    <w:rsid w:val="00EE10E7"/>
    <w:rsid w:val="00EE1D84"/>
    <w:rsid w:val="00EE3121"/>
    <w:rsid w:val="00EE3733"/>
    <w:rsid w:val="00EE38CC"/>
    <w:rsid w:val="00EE41F4"/>
    <w:rsid w:val="00EE43AD"/>
    <w:rsid w:val="00EE4460"/>
    <w:rsid w:val="00EE6415"/>
    <w:rsid w:val="00EE6C7E"/>
    <w:rsid w:val="00EE6DB3"/>
    <w:rsid w:val="00EE772E"/>
    <w:rsid w:val="00EE7E9A"/>
    <w:rsid w:val="00EF1924"/>
    <w:rsid w:val="00EF1FDD"/>
    <w:rsid w:val="00EF3AA9"/>
    <w:rsid w:val="00EF3BBF"/>
    <w:rsid w:val="00EF440B"/>
    <w:rsid w:val="00EF482B"/>
    <w:rsid w:val="00EF4A78"/>
    <w:rsid w:val="00EF4EA0"/>
    <w:rsid w:val="00EF533E"/>
    <w:rsid w:val="00EF5DE5"/>
    <w:rsid w:val="00EF5E81"/>
    <w:rsid w:val="00EF67F5"/>
    <w:rsid w:val="00EF6BDD"/>
    <w:rsid w:val="00EF706C"/>
    <w:rsid w:val="00EF7324"/>
    <w:rsid w:val="00EF78D3"/>
    <w:rsid w:val="00EF7C07"/>
    <w:rsid w:val="00EF7F5F"/>
    <w:rsid w:val="00F001AC"/>
    <w:rsid w:val="00F00462"/>
    <w:rsid w:val="00F0211A"/>
    <w:rsid w:val="00F02B70"/>
    <w:rsid w:val="00F03087"/>
    <w:rsid w:val="00F03203"/>
    <w:rsid w:val="00F0420C"/>
    <w:rsid w:val="00F043D2"/>
    <w:rsid w:val="00F04D81"/>
    <w:rsid w:val="00F04ECD"/>
    <w:rsid w:val="00F04F0B"/>
    <w:rsid w:val="00F059A7"/>
    <w:rsid w:val="00F05E17"/>
    <w:rsid w:val="00F060D9"/>
    <w:rsid w:val="00F06475"/>
    <w:rsid w:val="00F077D8"/>
    <w:rsid w:val="00F11005"/>
    <w:rsid w:val="00F1111C"/>
    <w:rsid w:val="00F114B9"/>
    <w:rsid w:val="00F121E1"/>
    <w:rsid w:val="00F1454A"/>
    <w:rsid w:val="00F14E96"/>
    <w:rsid w:val="00F152BE"/>
    <w:rsid w:val="00F15350"/>
    <w:rsid w:val="00F15F53"/>
    <w:rsid w:val="00F174A6"/>
    <w:rsid w:val="00F17533"/>
    <w:rsid w:val="00F17D51"/>
    <w:rsid w:val="00F203F1"/>
    <w:rsid w:val="00F20B82"/>
    <w:rsid w:val="00F20E35"/>
    <w:rsid w:val="00F216FF"/>
    <w:rsid w:val="00F2190A"/>
    <w:rsid w:val="00F21A36"/>
    <w:rsid w:val="00F21A3C"/>
    <w:rsid w:val="00F22692"/>
    <w:rsid w:val="00F23013"/>
    <w:rsid w:val="00F2382A"/>
    <w:rsid w:val="00F258D9"/>
    <w:rsid w:val="00F25C3F"/>
    <w:rsid w:val="00F26BAB"/>
    <w:rsid w:val="00F26F33"/>
    <w:rsid w:val="00F273FD"/>
    <w:rsid w:val="00F30311"/>
    <w:rsid w:val="00F30FB4"/>
    <w:rsid w:val="00F323A7"/>
    <w:rsid w:val="00F32CAC"/>
    <w:rsid w:val="00F33481"/>
    <w:rsid w:val="00F33A51"/>
    <w:rsid w:val="00F343C7"/>
    <w:rsid w:val="00F347FC"/>
    <w:rsid w:val="00F37297"/>
    <w:rsid w:val="00F37460"/>
    <w:rsid w:val="00F37526"/>
    <w:rsid w:val="00F40971"/>
    <w:rsid w:val="00F40AFC"/>
    <w:rsid w:val="00F40ED1"/>
    <w:rsid w:val="00F41B97"/>
    <w:rsid w:val="00F428AA"/>
    <w:rsid w:val="00F42F79"/>
    <w:rsid w:val="00F43024"/>
    <w:rsid w:val="00F43FA6"/>
    <w:rsid w:val="00F43FB5"/>
    <w:rsid w:val="00F44A49"/>
    <w:rsid w:val="00F45D63"/>
    <w:rsid w:val="00F45DA0"/>
    <w:rsid w:val="00F46BCC"/>
    <w:rsid w:val="00F46C8A"/>
    <w:rsid w:val="00F46E98"/>
    <w:rsid w:val="00F47D77"/>
    <w:rsid w:val="00F520E3"/>
    <w:rsid w:val="00F532DE"/>
    <w:rsid w:val="00F536D8"/>
    <w:rsid w:val="00F5452A"/>
    <w:rsid w:val="00F548C3"/>
    <w:rsid w:val="00F54D12"/>
    <w:rsid w:val="00F54FBE"/>
    <w:rsid w:val="00F5569A"/>
    <w:rsid w:val="00F5617E"/>
    <w:rsid w:val="00F562C6"/>
    <w:rsid w:val="00F56E6F"/>
    <w:rsid w:val="00F56FE8"/>
    <w:rsid w:val="00F57827"/>
    <w:rsid w:val="00F608F6"/>
    <w:rsid w:val="00F61095"/>
    <w:rsid w:val="00F613A5"/>
    <w:rsid w:val="00F61B4D"/>
    <w:rsid w:val="00F62EFE"/>
    <w:rsid w:val="00F640C3"/>
    <w:rsid w:val="00F6498C"/>
    <w:rsid w:val="00F64B25"/>
    <w:rsid w:val="00F66295"/>
    <w:rsid w:val="00F668B6"/>
    <w:rsid w:val="00F66902"/>
    <w:rsid w:val="00F67089"/>
    <w:rsid w:val="00F67744"/>
    <w:rsid w:val="00F67FE5"/>
    <w:rsid w:val="00F70D24"/>
    <w:rsid w:val="00F7139E"/>
    <w:rsid w:val="00F71803"/>
    <w:rsid w:val="00F71C03"/>
    <w:rsid w:val="00F72992"/>
    <w:rsid w:val="00F7361E"/>
    <w:rsid w:val="00F74608"/>
    <w:rsid w:val="00F766C3"/>
    <w:rsid w:val="00F7715C"/>
    <w:rsid w:val="00F77E60"/>
    <w:rsid w:val="00F80CAD"/>
    <w:rsid w:val="00F81892"/>
    <w:rsid w:val="00F81C83"/>
    <w:rsid w:val="00F82EBA"/>
    <w:rsid w:val="00F846C1"/>
    <w:rsid w:val="00F850E1"/>
    <w:rsid w:val="00F85D0D"/>
    <w:rsid w:val="00F86760"/>
    <w:rsid w:val="00F87645"/>
    <w:rsid w:val="00F900FE"/>
    <w:rsid w:val="00F90B9A"/>
    <w:rsid w:val="00F91C5D"/>
    <w:rsid w:val="00F91E09"/>
    <w:rsid w:val="00F92A28"/>
    <w:rsid w:val="00F92D74"/>
    <w:rsid w:val="00F92DAB"/>
    <w:rsid w:val="00F94EAD"/>
    <w:rsid w:val="00F94F07"/>
    <w:rsid w:val="00F957CC"/>
    <w:rsid w:val="00F967E4"/>
    <w:rsid w:val="00F970A9"/>
    <w:rsid w:val="00FA03F3"/>
    <w:rsid w:val="00FA0D93"/>
    <w:rsid w:val="00FA1259"/>
    <w:rsid w:val="00FA1584"/>
    <w:rsid w:val="00FA1823"/>
    <w:rsid w:val="00FA1923"/>
    <w:rsid w:val="00FA2001"/>
    <w:rsid w:val="00FA25D0"/>
    <w:rsid w:val="00FA348F"/>
    <w:rsid w:val="00FA380F"/>
    <w:rsid w:val="00FA3BDE"/>
    <w:rsid w:val="00FA5560"/>
    <w:rsid w:val="00FA5838"/>
    <w:rsid w:val="00FA6118"/>
    <w:rsid w:val="00FA6147"/>
    <w:rsid w:val="00FB036C"/>
    <w:rsid w:val="00FB03E8"/>
    <w:rsid w:val="00FB0ECD"/>
    <w:rsid w:val="00FB12A8"/>
    <w:rsid w:val="00FB21F3"/>
    <w:rsid w:val="00FB229E"/>
    <w:rsid w:val="00FB2832"/>
    <w:rsid w:val="00FB4D95"/>
    <w:rsid w:val="00FB4EE9"/>
    <w:rsid w:val="00FB6659"/>
    <w:rsid w:val="00FB73E4"/>
    <w:rsid w:val="00FC0086"/>
    <w:rsid w:val="00FC08DB"/>
    <w:rsid w:val="00FC0CBC"/>
    <w:rsid w:val="00FC19C0"/>
    <w:rsid w:val="00FC2FAF"/>
    <w:rsid w:val="00FC307E"/>
    <w:rsid w:val="00FC360A"/>
    <w:rsid w:val="00FC5181"/>
    <w:rsid w:val="00FC6524"/>
    <w:rsid w:val="00FC6980"/>
    <w:rsid w:val="00FC714D"/>
    <w:rsid w:val="00FC7DC3"/>
    <w:rsid w:val="00FD061E"/>
    <w:rsid w:val="00FD0D65"/>
    <w:rsid w:val="00FD1B46"/>
    <w:rsid w:val="00FD1D4B"/>
    <w:rsid w:val="00FD34E0"/>
    <w:rsid w:val="00FD3D33"/>
    <w:rsid w:val="00FD467F"/>
    <w:rsid w:val="00FD48B0"/>
    <w:rsid w:val="00FD6180"/>
    <w:rsid w:val="00FD7B05"/>
    <w:rsid w:val="00FD7BC3"/>
    <w:rsid w:val="00FD7D31"/>
    <w:rsid w:val="00FE03FF"/>
    <w:rsid w:val="00FE1854"/>
    <w:rsid w:val="00FE344B"/>
    <w:rsid w:val="00FE3C95"/>
    <w:rsid w:val="00FE4117"/>
    <w:rsid w:val="00FE5068"/>
    <w:rsid w:val="00FE5B22"/>
    <w:rsid w:val="00FE5BF3"/>
    <w:rsid w:val="00FE67C0"/>
    <w:rsid w:val="00FE67CC"/>
    <w:rsid w:val="00FE6B81"/>
    <w:rsid w:val="00FF0697"/>
    <w:rsid w:val="00FF06FF"/>
    <w:rsid w:val="00FF2209"/>
    <w:rsid w:val="00FF24AF"/>
    <w:rsid w:val="00FF2878"/>
    <w:rsid w:val="00FF2B20"/>
    <w:rsid w:val="00FF2C81"/>
    <w:rsid w:val="00FF35EB"/>
    <w:rsid w:val="00FF38E7"/>
    <w:rsid w:val="00FF3D32"/>
    <w:rsid w:val="00FF3FDA"/>
    <w:rsid w:val="00FF42DF"/>
    <w:rsid w:val="00FF482C"/>
    <w:rsid w:val="00FF4E9E"/>
    <w:rsid w:val="00FF5374"/>
    <w:rsid w:val="00FF54D6"/>
    <w:rsid w:val="00FF61E2"/>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D03E444"/>
  <w15:chartTrackingRefBased/>
  <w15:docId w15:val="{E219D3A4-6575-443E-B667-B147C8ACA5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Batang" w:hAnsiTheme="minorHAnsi" w:cstheme="minorBidi"/>
        <w:sz w:val="22"/>
        <w:szCs w:val="22"/>
        <w:lang w:val="nb-N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6118"/>
    <w:rPr>
      <w:lang w:val="en-US"/>
    </w:rPr>
  </w:style>
  <w:style w:type="paragraph" w:styleId="Overskrift1">
    <w:name w:val="heading 1"/>
    <w:basedOn w:val="Normal"/>
    <w:next w:val="Normal"/>
    <w:link w:val="Overskrift1Tegn"/>
    <w:uiPriority w:val="9"/>
    <w:qFormat/>
    <w:rsid w:val="00CA334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Overskrift2">
    <w:name w:val="heading 2"/>
    <w:basedOn w:val="Normal"/>
    <w:next w:val="Normal"/>
    <w:link w:val="Overskrift2Tegn"/>
    <w:uiPriority w:val="9"/>
    <w:unhideWhenUsed/>
    <w:qFormat/>
    <w:rsid w:val="00B53CE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Overskrift3">
    <w:name w:val="heading 3"/>
    <w:basedOn w:val="Normal"/>
    <w:next w:val="Normal"/>
    <w:link w:val="Overskrift3Tegn"/>
    <w:uiPriority w:val="9"/>
    <w:unhideWhenUsed/>
    <w:qFormat/>
    <w:rsid w:val="005E31A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Overskrift4">
    <w:name w:val="heading 4"/>
    <w:basedOn w:val="Normal"/>
    <w:next w:val="Normal"/>
    <w:link w:val="Overskrift4Tegn"/>
    <w:uiPriority w:val="9"/>
    <w:unhideWhenUsed/>
    <w:qFormat/>
    <w:rsid w:val="0040072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Undertittel">
    <w:name w:val="Subtitle"/>
    <w:basedOn w:val="Normal"/>
    <w:next w:val="Normal"/>
    <w:link w:val="UndertittelTegn"/>
    <w:uiPriority w:val="11"/>
    <w:qFormat/>
    <w:rsid w:val="00B53CE2"/>
    <w:pPr>
      <w:numPr>
        <w:ilvl w:val="1"/>
      </w:numPr>
    </w:pPr>
    <w:rPr>
      <w:rFonts w:eastAsiaTheme="minorEastAsia"/>
      <w:color w:val="5A5A5A" w:themeColor="text1" w:themeTint="A5"/>
      <w:spacing w:val="15"/>
    </w:rPr>
  </w:style>
  <w:style w:type="character" w:customStyle="1" w:styleId="UndertittelTegn">
    <w:name w:val="Undertittel Tegn"/>
    <w:basedOn w:val="Standardskriftforavsnitt"/>
    <w:link w:val="Undertittel"/>
    <w:uiPriority w:val="11"/>
    <w:rsid w:val="00B53CE2"/>
    <w:rPr>
      <w:rFonts w:eastAsiaTheme="minorEastAsia"/>
      <w:color w:val="5A5A5A" w:themeColor="text1" w:themeTint="A5"/>
      <w:spacing w:val="15"/>
    </w:rPr>
  </w:style>
  <w:style w:type="character" w:styleId="Svakutheving">
    <w:name w:val="Subtle Emphasis"/>
    <w:basedOn w:val="Standardskriftforavsnitt"/>
    <w:uiPriority w:val="19"/>
    <w:qFormat/>
    <w:rsid w:val="00B53CE2"/>
    <w:rPr>
      <w:i/>
      <w:iCs/>
      <w:color w:val="404040" w:themeColor="text1" w:themeTint="BF"/>
    </w:rPr>
  </w:style>
  <w:style w:type="character" w:customStyle="1" w:styleId="Overskrift2Tegn">
    <w:name w:val="Overskrift 2 Tegn"/>
    <w:basedOn w:val="Standardskriftforavsnitt"/>
    <w:link w:val="Overskrift2"/>
    <w:uiPriority w:val="9"/>
    <w:rsid w:val="00B53CE2"/>
    <w:rPr>
      <w:rFonts w:asciiTheme="majorHAnsi" w:eastAsiaTheme="majorEastAsia" w:hAnsiTheme="majorHAnsi" w:cstheme="majorBidi"/>
      <w:color w:val="2E74B5" w:themeColor="accent1" w:themeShade="BF"/>
      <w:sz w:val="26"/>
      <w:szCs w:val="26"/>
    </w:rPr>
  </w:style>
  <w:style w:type="paragraph" w:styleId="Tittel">
    <w:name w:val="Title"/>
    <w:basedOn w:val="Normal"/>
    <w:next w:val="Normal"/>
    <w:link w:val="TittelTegn"/>
    <w:uiPriority w:val="10"/>
    <w:qFormat/>
    <w:rsid w:val="00B001A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telTegn">
    <w:name w:val="Tittel Tegn"/>
    <w:basedOn w:val="Standardskriftforavsnitt"/>
    <w:link w:val="Tittel"/>
    <w:uiPriority w:val="10"/>
    <w:rsid w:val="00B001A2"/>
    <w:rPr>
      <w:rFonts w:asciiTheme="majorHAnsi" w:eastAsiaTheme="majorEastAsia" w:hAnsiTheme="majorHAnsi" w:cstheme="majorBidi"/>
      <w:spacing w:val="-10"/>
      <w:kern w:val="28"/>
      <w:sz w:val="56"/>
      <w:szCs w:val="56"/>
    </w:rPr>
  </w:style>
  <w:style w:type="character" w:customStyle="1" w:styleId="Overskrift1Tegn">
    <w:name w:val="Overskrift 1 Tegn"/>
    <w:basedOn w:val="Standardskriftforavsnitt"/>
    <w:link w:val="Overskrift1"/>
    <w:uiPriority w:val="9"/>
    <w:rsid w:val="00CA3342"/>
    <w:rPr>
      <w:rFonts w:asciiTheme="majorHAnsi" w:eastAsiaTheme="majorEastAsia" w:hAnsiTheme="majorHAnsi" w:cstheme="majorBidi"/>
      <w:color w:val="2E74B5" w:themeColor="accent1" w:themeShade="BF"/>
      <w:sz w:val="32"/>
      <w:szCs w:val="32"/>
    </w:rPr>
  </w:style>
  <w:style w:type="character" w:styleId="Merknadsreferanse">
    <w:name w:val="annotation reference"/>
    <w:basedOn w:val="Standardskriftforavsnitt"/>
    <w:uiPriority w:val="99"/>
    <w:semiHidden/>
    <w:unhideWhenUsed/>
    <w:rsid w:val="00B61169"/>
    <w:rPr>
      <w:sz w:val="16"/>
      <w:szCs w:val="16"/>
    </w:rPr>
  </w:style>
  <w:style w:type="paragraph" w:styleId="Merknadstekst">
    <w:name w:val="annotation text"/>
    <w:basedOn w:val="Normal"/>
    <w:link w:val="MerknadstekstTegn"/>
    <w:uiPriority w:val="99"/>
    <w:semiHidden/>
    <w:unhideWhenUsed/>
    <w:rsid w:val="00B61169"/>
    <w:pPr>
      <w:spacing w:line="240" w:lineRule="auto"/>
    </w:pPr>
    <w:rPr>
      <w:sz w:val="20"/>
      <w:szCs w:val="20"/>
    </w:rPr>
  </w:style>
  <w:style w:type="character" w:customStyle="1" w:styleId="MerknadstekstTegn">
    <w:name w:val="Merknadstekst Tegn"/>
    <w:basedOn w:val="Standardskriftforavsnitt"/>
    <w:link w:val="Merknadstekst"/>
    <w:uiPriority w:val="99"/>
    <w:semiHidden/>
    <w:rsid w:val="00B61169"/>
    <w:rPr>
      <w:sz w:val="20"/>
      <w:szCs w:val="20"/>
    </w:rPr>
  </w:style>
  <w:style w:type="paragraph" w:styleId="Kommentaremne">
    <w:name w:val="annotation subject"/>
    <w:basedOn w:val="Merknadstekst"/>
    <w:next w:val="Merknadstekst"/>
    <w:link w:val="KommentaremneTegn"/>
    <w:uiPriority w:val="99"/>
    <w:semiHidden/>
    <w:unhideWhenUsed/>
    <w:rsid w:val="00B61169"/>
    <w:rPr>
      <w:b/>
      <w:bCs/>
    </w:rPr>
  </w:style>
  <w:style w:type="character" w:customStyle="1" w:styleId="KommentaremneTegn">
    <w:name w:val="Kommentaremne Tegn"/>
    <w:basedOn w:val="MerknadstekstTegn"/>
    <w:link w:val="Kommentaremne"/>
    <w:uiPriority w:val="99"/>
    <w:semiHidden/>
    <w:rsid w:val="00B61169"/>
    <w:rPr>
      <w:b/>
      <w:bCs/>
      <w:sz w:val="20"/>
      <w:szCs w:val="20"/>
    </w:rPr>
  </w:style>
  <w:style w:type="paragraph" w:styleId="Bobletekst">
    <w:name w:val="Balloon Text"/>
    <w:basedOn w:val="Normal"/>
    <w:link w:val="BobletekstTegn"/>
    <w:uiPriority w:val="99"/>
    <w:semiHidden/>
    <w:unhideWhenUsed/>
    <w:rsid w:val="00B61169"/>
    <w:pPr>
      <w:spacing w:after="0" w:line="240" w:lineRule="auto"/>
    </w:pPr>
    <w:rPr>
      <w:rFonts w:ascii="Segoe UI" w:hAnsi="Segoe UI" w:cs="Segoe UI"/>
      <w:sz w:val="18"/>
      <w:szCs w:val="18"/>
    </w:rPr>
  </w:style>
  <w:style w:type="character" w:customStyle="1" w:styleId="BobletekstTegn">
    <w:name w:val="Bobletekst Tegn"/>
    <w:basedOn w:val="Standardskriftforavsnitt"/>
    <w:link w:val="Bobletekst"/>
    <w:uiPriority w:val="99"/>
    <w:semiHidden/>
    <w:rsid w:val="00B61169"/>
    <w:rPr>
      <w:rFonts w:ascii="Segoe UI" w:hAnsi="Segoe UI" w:cs="Segoe UI"/>
      <w:sz w:val="18"/>
      <w:szCs w:val="18"/>
    </w:rPr>
  </w:style>
  <w:style w:type="paragraph" w:styleId="Punktliste">
    <w:name w:val="List Bullet"/>
    <w:basedOn w:val="Normal"/>
    <w:uiPriority w:val="99"/>
    <w:unhideWhenUsed/>
    <w:rsid w:val="00677CF2"/>
    <w:pPr>
      <w:numPr>
        <w:numId w:val="1"/>
      </w:numPr>
      <w:contextualSpacing/>
    </w:pPr>
  </w:style>
  <w:style w:type="character" w:styleId="Linjenummer">
    <w:name w:val="line number"/>
    <w:basedOn w:val="Standardskriftforavsnitt"/>
    <w:uiPriority w:val="99"/>
    <w:semiHidden/>
    <w:unhideWhenUsed/>
    <w:rsid w:val="006A0A2C"/>
  </w:style>
  <w:style w:type="paragraph" w:styleId="Bildetekst">
    <w:name w:val="caption"/>
    <w:basedOn w:val="Normal"/>
    <w:next w:val="Normal"/>
    <w:uiPriority w:val="35"/>
    <w:unhideWhenUsed/>
    <w:qFormat/>
    <w:rsid w:val="005E4FDC"/>
    <w:pPr>
      <w:spacing w:after="200" w:line="240" w:lineRule="auto"/>
    </w:pPr>
    <w:rPr>
      <w:i/>
      <w:iCs/>
      <w:color w:val="44546A" w:themeColor="text2"/>
      <w:sz w:val="18"/>
      <w:szCs w:val="18"/>
    </w:rPr>
  </w:style>
  <w:style w:type="character" w:styleId="Hyperkobling">
    <w:name w:val="Hyperlink"/>
    <w:basedOn w:val="Standardskriftforavsnitt"/>
    <w:uiPriority w:val="99"/>
    <w:unhideWhenUsed/>
    <w:rsid w:val="00B456B4"/>
    <w:rPr>
      <w:color w:val="0563C1" w:themeColor="hyperlink"/>
      <w:u w:val="single"/>
    </w:rPr>
  </w:style>
  <w:style w:type="character" w:styleId="Fulgthyperkobling">
    <w:name w:val="FollowedHyperlink"/>
    <w:basedOn w:val="Standardskriftforavsnitt"/>
    <w:uiPriority w:val="99"/>
    <w:semiHidden/>
    <w:unhideWhenUsed/>
    <w:rsid w:val="00B456B4"/>
    <w:rPr>
      <w:color w:val="954F72" w:themeColor="followedHyperlink"/>
      <w:u w:val="single"/>
    </w:rPr>
  </w:style>
  <w:style w:type="paragraph" w:styleId="Listeavsnitt">
    <w:name w:val="List Paragraph"/>
    <w:basedOn w:val="Normal"/>
    <w:uiPriority w:val="34"/>
    <w:qFormat/>
    <w:rsid w:val="005E4F30"/>
    <w:pPr>
      <w:ind w:left="720"/>
      <w:contextualSpacing/>
    </w:pPr>
  </w:style>
  <w:style w:type="paragraph" w:customStyle="1" w:styleId="DecimalAligned">
    <w:name w:val="Decimal Aligned"/>
    <w:basedOn w:val="Normal"/>
    <w:uiPriority w:val="40"/>
    <w:qFormat/>
    <w:rsid w:val="00616683"/>
    <w:pPr>
      <w:tabs>
        <w:tab w:val="decimal" w:pos="360"/>
      </w:tabs>
      <w:spacing w:after="200" w:line="276" w:lineRule="auto"/>
    </w:pPr>
    <w:rPr>
      <w:rFonts w:eastAsiaTheme="minorEastAsia" w:cs="Times New Roman"/>
      <w:lang w:eastAsia="nb-NO"/>
    </w:rPr>
  </w:style>
  <w:style w:type="paragraph" w:styleId="Fotnotetekst">
    <w:name w:val="footnote text"/>
    <w:basedOn w:val="Normal"/>
    <w:link w:val="FotnotetekstTegn"/>
    <w:uiPriority w:val="99"/>
    <w:unhideWhenUsed/>
    <w:rsid w:val="00616683"/>
    <w:pPr>
      <w:spacing w:after="0" w:line="240" w:lineRule="auto"/>
    </w:pPr>
    <w:rPr>
      <w:rFonts w:eastAsiaTheme="minorEastAsia" w:cs="Times New Roman"/>
      <w:sz w:val="20"/>
      <w:szCs w:val="20"/>
      <w:lang w:eastAsia="nb-NO"/>
    </w:rPr>
  </w:style>
  <w:style w:type="character" w:customStyle="1" w:styleId="FotnotetekstTegn">
    <w:name w:val="Fotnotetekst Tegn"/>
    <w:basedOn w:val="Standardskriftforavsnitt"/>
    <w:link w:val="Fotnotetekst"/>
    <w:uiPriority w:val="99"/>
    <w:rsid w:val="00616683"/>
    <w:rPr>
      <w:rFonts w:eastAsiaTheme="minorEastAsia" w:cs="Times New Roman"/>
      <w:sz w:val="20"/>
      <w:szCs w:val="20"/>
      <w:lang w:eastAsia="nb-NO"/>
    </w:rPr>
  </w:style>
  <w:style w:type="table" w:styleId="Lysskyggelegginguthevingsfarge1">
    <w:name w:val="Light Shading Accent 1"/>
    <w:basedOn w:val="Vanligtabell"/>
    <w:uiPriority w:val="60"/>
    <w:rsid w:val="00616683"/>
    <w:pPr>
      <w:spacing w:after="0" w:line="240" w:lineRule="auto"/>
    </w:pPr>
    <w:rPr>
      <w:rFonts w:eastAsiaTheme="minorEastAsia"/>
      <w:color w:val="2E74B5" w:themeColor="accent1" w:themeShade="BF"/>
      <w:lang w:eastAsia="nb-NO"/>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stetabell7fargerik">
    <w:name w:val="List Table 7 Colorful"/>
    <w:basedOn w:val="Vanligtabell"/>
    <w:uiPriority w:val="52"/>
    <w:rsid w:val="00616683"/>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mi">
    <w:name w:val="mi"/>
    <w:basedOn w:val="Standardskriftforavsnitt"/>
    <w:rsid w:val="00A61DEE"/>
  </w:style>
  <w:style w:type="character" w:customStyle="1" w:styleId="mo">
    <w:name w:val="mo"/>
    <w:basedOn w:val="Standardskriftforavsnitt"/>
    <w:rsid w:val="00A61DEE"/>
  </w:style>
  <w:style w:type="character" w:customStyle="1" w:styleId="mn">
    <w:name w:val="mn"/>
    <w:basedOn w:val="Standardskriftforavsnitt"/>
    <w:rsid w:val="00A61DEE"/>
  </w:style>
  <w:style w:type="paragraph" w:styleId="NormalWeb">
    <w:name w:val="Normal (Web)"/>
    <w:basedOn w:val="Normal"/>
    <w:uiPriority w:val="99"/>
    <w:semiHidden/>
    <w:unhideWhenUsed/>
    <w:rsid w:val="00224804"/>
    <w:pPr>
      <w:spacing w:before="100" w:beforeAutospacing="1" w:after="100" w:afterAutospacing="1" w:line="240" w:lineRule="auto"/>
    </w:pPr>
    <w:rPr>
      <w:rFonts w:ascii="Times New Roman" w:eastAsia="Times New Roman" w:hAnsi="Times New Roman" w:cs="Times New Roman"/>
      <w:sz w:val="24"/>
      <w:szCs w:val="24"/>
      <w:lang w:eastAsia="nb-NO"/>
    </w:rPr>
  </w:style>
  <w:style w:type="character" w:customStyle="1" w:styleId="Overskrift3Tegn">
    <w:name w:val="Overskrift 3 Tegn"/>
    <w:basedOn w:val="Standardskriftforavsnitt"/>
    <w:link w:val="Overskrift3"/>
    <w:uiPriority w:val="9"/>
    <w:rsid w:val="005E31A7"/>
    <w:rPr>
      <w:rFonts w:asciiTheme="majorHAnsi" w:eastAsiaTheme="majorEastAsia" w:hAnsiTheme="majorHAnsi" w:cstheme="majorBidi"/>
      <w:color w:val="1F4D78" w:themeColor="accent1" w:themeShade="7F"/>
      <w:sz w:val="24"/>
      <w:szCs w:val="24"/>
    </w:rPr>
  </w:style>
  <w:style w:type="paragraph" w:styleId="Bibliografi">
    <w:name w:val="Bibliography"/>
    <w:basedOn w:val="Normal"/>
    <w:next w:val="Normal"/>
    <w:uiPriority w:val="37"/>
    <w:unhideWhenUsed/>
    <w:rsid w:val="007C6B72"/>
    <w:pPr>
      <w:spacing w:after="0" w:line="240" w:lineRule="auto"/>
      <w:ind w:left="720" w:hanging="720"/>
    </w:pPr>
  </w:style>
  <w:style w:type="table" w:styleId="Tabellrutenett">
    <w:name w:val="Table Grid"/>
    <w:basedOn w:val="Vanligtabell"/>
    <w:uiPriority w:val="39"/>
    <w:rsid w:val="00F92D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Vanligtabell5">
    <w:name w:val="Plain Table 5"/>
    <w:basedOn w:val="Vanligtabell"/>
    <w:uiPriority w:val="45"/>
    <w:rsid w:val="00F92D7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lassholdertekst">
    <w:name w:val="Placeholder Text"/>
    <w:basedOn w:val="Standardskriftforavsnitt"/>
    <w:uiPriority w:val="99"/>
    <w:semiHidden/>
    <w:rsid w:val="00B51585"/>
    <w:rPr>
      <w:color w:val="808080"/>
    </w:rPr>
  </w:style>
  <w:style w:type="paragraph" w:styleId="Ingenmellomrom">
    <w:name w:val="No Spacing"/>
    <w:uiPriority w:val="1"/>
    <w:qFormat/>
    <w:rsid w:val="00990C2C"/>
    <w:pPr>
      <w:spacing w:after="0" w:line="240" w:lineRule="auto"/>
    </w:pPr>
    <w:rPr>
      <w:lang w:val="en-US"/>
    </w:rPr>
  </w:style>
  <w:style w:type="character" w:styleId="Fotnotereferanse">
    <w:name w:val="footnote reference"/>
    <w:basedOn w:val="Standardskriftforavsnitt"/>
    <w:uiPriority w:val="99"/>
    <w:semiHidden/>
    <w:unhideWhenUsed/>
    <w:rsid w:val="00E8125E"/>
    <w:rPr>
      <w:vertAlign w:val="superscript"/>
    </w:rPr>
  </w:style>
  <w:style w:type="character" w:customStyle="1" w:styleId="Overskrift4Tegn">
    <w:name w:val="Overskrift 4 Tegn"/>
    <w:basedOn w:val="Standardskriftforavsnitt"/>
    <w:link w:val="Overskrift4"/>
    <w:uiPriority w:val="9"/>
    <w:rsid w:val="00400720"/>
    <w:rPr>
      <w:rFonts w:asciiTheme="majorHAnsi" w:eastAsiaTheme="majorEastAsia" w:hAnsiTheme="majorHAnsi" w:cstheme="majorBidi"/>
      <w:i/>
      <w:iCs/>
      <w:color w:val="2E74B5" w:themeColor="accent1" w:themeShade="B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270745">
      <w:bodyDiv w:val="1"/>
      <w:marLeft w:val="0"/>
      <w:marRight w:val="0"/>
      <w:marTop w:val="0"/>
      <w:marBottom w:val="0"/>
      <w:divBdr>
        <w:top w:val="none" w:sz="0" w:space="0" w:color="auto"/>
        <w:left w:val="none" w:sz="0" w:space="0" w:color="auto"/>
        <w:bottom w:val="none" w:sz="0" w:space="0" w:color="auto"/>
        <w:right w:val="none" w:sz="0" w:space="0" w:color="auto"/>
      </w:divBdr>
    </w:div>
    <w:div w:id="93745107">
      <w:bodyDiv w:val="1"/>
      <w:marLeft w:val="0"/>
      <w:marRight w:val="0"/>
      <w:marTop w:val="0"/>
      <w:marBottom w:val="0"/>
      <w:divBdr>
        <w:top w:val="none" w:sz="0" w:space="0" w:color="auto"/>
        <w:left w:val="none" w:sz="0" w:space="0" w:color="auto"/>
        <w:bottom w:val="none" w:sz="0" w:space="0" w:color="auto"/>
        <w:right w:val="none" w:sz="0" w:space="0" w:color="auto"/>
      </w:divBdr>
    </w:div>
    <w:div w:id="141780613">
      <w:bodyDiv w:val="1"/>
      <w:marLeft w:val="0"/>
      <w:marRight w:val="0"/>
      <w:marTop w:val="0"/>
      <w:marBottom w:val="0"/>
      <w:divBdr>
        <w:top w:val="none" w:sz="0" w:space="0" w:color="auto"/>
        <w:left w:val="none" w:sz="0" w:space="0" w:color="auto"/>
        <w:bottom w:val="none" w:sz="0" w:space="0" w:color="auto"/>
        <w:right w:val="none" w:sz="0" w:space="0" w:color="auto"/>
      </w:divBdr>
    </w:div>
    <w:div w:id="154225264">
      <w:bodyDiv w:val="1"/>
      <w:marLeft w:val="0"/>
      <w:marRight w:val="0"/>
      <w:marTop w:val="0"/>
      <w:marBottom w:val="0"/>
      <w:divBdr>
        <w:top w:val="none" w:sz="0" w:space="0" w:color="auto"/>
        <w:left w:val="none" w:sz="0" w:space="0" w:color="auto"/>
        <w:bottom w:val="none" w:sz="0" w:space="0" w:color="auto"/>
        <w:right w:val="none" w:sz="0" w:space="0" w:color="auto"/>
      </w:divBdr>
    </w:div>
    <w:div w:id="188569132">
      <w:bodyDiv w:val="1"/>
      <w:marLeft w:val="0"/>
      <w:marRight w:val="0"/>
      <w:marTop w:val="0"/>
      <w:marBottom w:val="0"/>
      <w:divBdr>
        <w:top w:val="none" w:sz="0" w:space="0" w:color="auto"/>
        <w:left w:val="none" w:sz="0" w:space="0" w:color="auto"/>
        <w:bottom w:val="none" w:sz="0" w:space="0" w:color="auto"/>
        <w:right w:val="none" w:sz="0" w:space="0" w:color="auto"/>
      </w:divBdr>
    </w:div>
    <w:div w:id="192152812">
      <w:bodyDiv w:val="1"/>
      <w:marLeft w:val="0"/>
      <w:marRight w:val="0"/>
      <w:marTop w:val="0"/>
      <w:marBottom w:val="0"/>
      <w:divBdr>
        <w:top w:val="none" w:sz="0" w:space="0" w:color="auto"/>
        <w:left w:val="none" w:sz="0" w:space="0" w:color="auto"/>
        <w:bottom w:val="none" w:sz="0" w:space="0" w:color="auto"/>
        <w:right w:val="none" w:sz="0" w:space="0" w:color="auto"/>
      </w:divBdr>
    </w:div>
    <w:div w:id="248775003">
      <w:bodyDiv w:val="1"/>
      <w:marLeft w:val="0"/>
      <w:marRight w:val="0"/>
      <w:marTop w:val="0"/>
      <w:marBottom w:val="0"/>
      <w:divBdr>
        <w:top w:val="none" w:sz="0" w:space="0" w:color="auto"/>
        <w:left w:val="none" w:sz="0" w:space="0" w:color="auto"/>
        <w:bottom w:val="none" w:sz="0" w:space="0" w:color="auto"/>
        <w:right w:val="none" w:sz="0" w:space="0" w:color="auto"/>
      </w:divBdr>
    </w:div>
    <w:div w:id="415247987">
      <w:bodyDiv w:val="1"/>
      <w:marLeft w:val="0"/>
      <w:marRight w:val="0"/>
      <w:marTop w:val="0"/>
      <w:marBottom w:val="0"/>
      <w:divBdr>
        <w:top w:val="none" w:sz="0" w:space="0" w:color="auto"/>
        <w:left w:val="none" w:sz="0" w:space="0" w:color="auto"/>
        <w:bottom w:val="none" w:sz="0" w:space="0" w:color="auto"/>
        <w:right w:val="none" w:sz="0" w:space="0" w:color="auto"/>
      </w:divBdr>
    </w:div>
    <w:div w:id="469369093">
      <w:bodyDiv w:val="1"/>
      <w:marLeft w:val="0"/>
      <w:marRight w:val="0"/>
      <w:marTop w:val="0"/>
      <w:marBottom w:val="0"/>
      <w:divBdr>
        <w:top w:val="none" w:sz="0" w:space="0" w:color="auto"/>
        <w:left w:val="none" w:sz="0" w:space="0" w:color="auto"/>
        <w:bottom w:val="none" w:sz="0" w:space="0" w:color="auto"/>
        <w:right w:val="none" w:sz="0" w:space="0" w:color="auto"/>
      </w:divBdr>
    </w:div>
    <w:div w:id="615214572">
      <w:bodyDiv w:val="1"/>
      <w:marLeft w:val="0"/>
      <w:marRight w:val="0"/>
      <w:marTop w:val="0"/>
      <w:marBottom w:val="0"/>
      <w:divBdr>
        <w:top w:val="none" w:sz="0" w:space="0" w:color="auto"/>
        <w:left w:val="none" w:sz="0" w:space="0" w:color="auto"/>
        <w:bottom w:val="none" w:sz="0" w:space="0" w:color="auto"/>
        <w:right w:val="none" w:sz="0" w:space="0" w:color="auto"/>
      </w:divBdr>
    </w:div>
    <w:div w:id="631637640">
      <w:bodyDiv w:val="1"/>
      <w:marLeft w:val="0"/>
      <w:marRight w:val="0"/>
      <w:marTop w:val="0"/>
      <w:marBottom w:val="0"/>
      <w:divBdr>
        <w:top w:val="none" w:sz="0" w:space="0" w:color="auto"/>
        <w:left w:val="none" w:sz="0" w:space="0" w:color="auto"/>
        <w:bottom w:val="none" w:sz="0" w:space="0" w:color="auto"/>
        <w:right w:val="none" w:sz="0" w:space="0" w:color="auto"/>
      </w:divBdr>
    </w:div>
    <w:div w:id="688026193">
      <w:bodyDiv w:val="1"/>
      <w:marLeft w:val="0"/>
      <w:marRight w:val="0"/>
      <w:marTop w:val="0"/>
      <w:marBottom w:val="0"/>
      <w:divBdr>
        <w:top w:val="none" w:sz="0" w:space="0" w:color="auto"/>
        <w:left w:val="none" w:sz="0" w:space="0" w:color="auto"/>
        <w:bottom w:val="none" w:sz="0" w:space="0" w:color="auto"/>
        <w:right w:val="none" w:sz="0" w:space="0" w:color="auto"/>
      </w:divBdr>
    </w:div>
    <w:div w:id="905602518">
      <w:bodyDiv w:val="1"/>
      <w:marLeft w:val="0"/>
      <w:marRight w:val="0"/>
      <w:marTop w:val="0"/>
      <w:marBottom w:val="0"/>
      <w:divBdr>
        <w:top w:val="none" w:sz="0" w:space="0" w:color="auto"/>
        <w:left w:val="none" w:sz="0" w:space="0" w:color="auto"/>
        <w:bottom w:val="none" w:sz="0" w:space="0" w:color="auto"/>
        <w:right w:val="none" w:sz="0" w:space="0" w:color="auto"/>
      </w:divBdr>
    </w:div>
    <w:div w:id="1005523573">
      <w:bodyDiv w:val="1"/>
      <w:marLeft w:val="0"/>
      <w:marRight w:val="0"/>
      <w:marTop w:val="0"/>
      <w:marBottom w:val="0"/>
      <w:divBdr>
        <w:top w:val="none" w:sz="0" w:space="0" w:color="auto"/>
        <w:left w:val="none" w:sz="0" w:space="0" w:color="auto"/>
        <w:bottom w:val="none" w:sz="0" w:space="0" w:color="auto"/>
        <w:right w:val="none" w:sz="0" w:space="0" w:color="auto"/>
      </w:divBdr>
    </w:div>
    <w:div w:id="1090470709">
      <w:bodyDiv w:val="1"/>
      <w:marLeft w:val="0"/>
      <w:marRight w:val="0"/>
      <w:marTop w:val="0"/>
      <w:marBottom w:val="0"/>
      <w:divBdr>
        <w:top w:val="none" w:sz="0" w:space="0" w:color="auto"/>
        <w:left w:val="none" w:sz="0" w:space="0" w:color="auto"/>
        <w:bottom w:val="none" w:sz="0" w:space="0" w:color="auto"/>
        <w:right w:val="none" w:sz="0" w:space="0" w:color="auto"/>
      </w:divBdr>
      <w:divsChild>
        <w:div w:id="1276599344">
          <w:marLeft w:val="0"/>
          <w:marRight w:val="0"/>
          <w:marTop w:val="0"/>
          <w:marBottom w:val="0"/>
          <w:divBdr>
            <w:top w:val="none" w:sz="0" w:space="0" w:color="auto"/>
            <w:left w:val="none" w:sz="0" w:space="0" w:color="auto"/>
            <w:bottom w:val="none" w:sz="0" w:space="0" w:color="auto"/>
            <w:right w:val="none" w:sz="0" w:space="0" w:color="auto"/>
          </w:divBdr>
        </w:div>
        <w:div w:id="1400976409">
          <w:marLeft w:val="0"/>
          <w:marRight w:val="0"/>
          <w:marTop w:val="0"/>
          <w:marBottom w:val="120"/>
          <w:divBdr>
            <w:top w:val="none" w:sz="0" w:space="0" w:color="auto"/>
            <w:left w:val="none" w:sz="0" w:space="0" w:color="auto"/>
            <w:bottom w:val="none" w:sz="0" w:space="0" w:color="auto"/>
            <w:right w:val="none" w:sz="0" w:space="0" w:color="auto"/>
          </w:divBdr>
          <w:divsChild>
            <w:div w:id="1616057184">
              <w:marLeft w:val="0"/>
              <w:marRight w:val="0"/>
              <w:marTop w:val="0"/>
              <w:marBottom w:val="0"/>
              <w:divBdr>
                <w:top w:val="none" w:sz="0" w:space="0" w:color="auto"/>
                <w:left w:val="none" w:sz="0" w:space="0" w:color="auto"/>
                <w:bottom w:val="none" w:sz="0" w:space="0" w:color="auto"/>
                <w:right w:val="none" w:sz="0" w:space="0" w:color="auto"/>
              </w:divBdr>
              <w:divsChild>
                <w:div w:id="1278753975">
                  <w:marLeft w:val="0"/>
                  <w:marRight w:val="0"/>
                  <w:marTop w:val="0"/>
                  <w:marBottom w:val="0"/>
                  <w:divBdr>
                    <w:top w:val="none" w:sz="0" w:space="0" w:color="auto"/>
                    <w:left w:val="none" w:sz="0" w:space="0" w:color="auto"/>
                    <w:bottom w:val="none" w:sz="0" w:space="0" w:color="auto"/>
                    <w:right w:val="none" w:sz="0" w:space="0" w:color="auto"/>
                  </w:divBdr>
                  <w:divsChild>
                    <w:div w:id="131533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8707735">
      <w:bodyDiv w:val="1"/>
      <w:marLeft w:val="0"/>
      <w:marRight w:val="0"/>
      <w:marTop w:val="0"/>
      <w:marBottom w:val="0"/>
      <w:divBdr>
        <w:top w:val="none" w:sz="0" w:space="0" w:color="auto"/>
        <w:left w:val="none" w:sz="0" w:space="0" w:color="auto"/>
        <w:bottom w:val="none" w:sz="0" w:space="0" w:color="auto"/>
        <w:right w:val="none" w:sz="0" w:space="0" w:color="auto"/>
      </w:divBdr>
    </w:div>
    <w:div w:id="1277445700">
      <w:bodyDiv w:val="1"/>
      <w:marLeft w:val="0"/>
      <w:marRight w:val="0"/>
      <w:marTop w:val="0"/>
      <w:marBottom w:val="0"/>
      <w:divBdr>
        <w:top w:val="none" w:sz="0" w:space="0" w:color="auto"/>
        <w:left w:val="none" w:sz="0" w:space="0" w:color="auto"/>
        <w:bottom w:val="none" w:sz="0" w:space="0" w:color="auto"/>
        <w:right w:val="none" w:sz="0" w:space="0" w:color="auto"/>
      </w:divBdr>
    </w:div>
    <w:div w:id="1308170379">
      <w:bodyDiv w:val="1"/>
      <w:marLeft w:val="0"/>
      <w:marRight w:val="0"/>
      <w:marTop w:val="0"/>
      <w:marBottom w:val="0"/>
      <w:divBdr>
        <w:top w:val="none" w:sz="0" w:space="0" w:color="auto"/>
        <w:left w:val="none" w:sz="0" w:space="0" w:color="auto"/>
        <w:bottom w:val="none" w:sz="0" w:space="0" w:color="auto"/>
        <w:right w:val="none" w:sz="0" w:space="0" w:color="auto"/>
      </w:divBdr>
    </w:div>
    <w:div w:id="1421634972">
      <w:bodyDiv w:val="1"/>
      <w:marLeft w:val="0"/>
      <w:marRight w:val="0"/>
      <w:marTop w:val="0"/>
      <w:marBottom w:val="0"/>
      <w:divBdr>
        <w:top w:val="none" w:sz="0" w:space="0" w:color="auto"/>
        <w:left w:val="none" w:sz="0" w:space="0" w:color="auto"/>
        <w:bottom w:val="none" w:sz="0" w:space="0" w:color="auto"/>
        <w:right w:val="none" w:sz="0" w:space="0" w:color="auto"/>
      </w:divBdr>
    </w:div>
    <w:div w:id="1450539986">
      <w:bodyDiv w:val="1"/>
      <w:marLeft w:val="0"/>
      <w:marRight w:val="0"/>
      <w:marTop w:val="0"/>
      <w:marBottom w:val="0"/>
      <w:divBdr>
        <w:top w:val="none" w:sz="0" w:space="0" w:color="auto"/>
        <w:left w:val="none" w:sz="0" w:space="0" w:color="auto"/>
        <w:bottom w:val="none" w:sz="0" w:space="0" w:color="auto"/>
        <w:right w:val="none" w:sz="0" w:space="0" w:color="auto"/>
      </w:divBdr>
    </w:div>
    <w:div w:id="1457723343">
      <w:bodyDiv w:val="1"/>
      <w:marLeft w:val="0"/>
      <w:marRight w:val="0"/>
      <w:marTop w:val="0"/>
      <w:marBottom w:val="0"/>
      <w:divBdr>
        <w:top w:val="none" w:sz="0" w:space="0" w:color="auto"/>
        <w:left w:val="none" w:sz="0" w:space="0" w:color="auto"/>
        <w:bottom w:val="none" w:sz="0" w:space="0" w:color="auto"/>
        <w:right w:val="none" w:sz="0" w:space="0" w:color="auto"/>
      </w:divBdr>
    </w:div>
    <w:div w:id="1476337536">
      <w:bodyDiv w:val="1"/>
      <w:marLeft w:val="0"/>
      <w:marRight w:val="0"/>
      <w:marTop w:val="0"/>
      <w:marBottom w:val="0"/>
      <w:divBdr>
        <w:top w:val="none" w:sz="0" w:space="0" w:color="auto"/>
        <w:left w:val="none" w:sz="0" w:space="0" w:color="auto"/>
        <w:bottom w:val="none" w:sz="0" w:space="0" w:color="auto"/>
        <w:right w:val="none" w:sz="0" w:space="0" w:color="auto"/>
      </w:divBdr>
    </w:div>
    <w:div w:id="1508447703">
      <w:bodyDiv w:val="1"/>
      <w:marLeft w:val="0"/>
      <w:marRight w:val="0"/>
      <w:marTop w:val="0"/>
      <w:marBottom w:val="0"/>
      <w:divBdr>
        <w:top w:val="none" w:sz="0" w:space="0" w:color="auto"/>
        <w:left w:val="none" w:sz="0" w:space="0" w:color="auto"/>
        <w:bottom w:val="none" w:sz="0" w:space="0" w:color="auto"/>
        <w:right w:val="none" w:sz="0" w:space="0" w:color="auto"/>
      </w:divBdr>
    </w:div>
    <w:div w:id="1509439389">
      <w:bodyDiv w:val="1"/>
      <w:marLeft w:val="0"/>
      <w:marRight w:val="0"/>
      <w:marTop w:val="0"/>
      <w:marBottom w:val="0"/>
      <w:divBdr>
        <w:top w:val="none" w:sz="0" w:space="0" w:color="auto"/>
        <w:left w:val="none" w:sz="0" w:space="0" w:color="auto"/>
        <w:bottom w:val="none" w:sz="0" w:space="0" w:color="auto"/>
        <w:right w:val="none" w:sz="0" w:space="0" w:color="auto"/>
      </w:divBdr>
    </w:div>
    <w:div w:id="1514027420">
      <w:bodyDiv w:val="1"/>
      <w:marLeft w:val="0"/>
      <w:marRight w:val="0"/>
      <w:marTop w:val="0"/>
      <w:marBottom w:val="0"/>
      <w:divBdr>
        <w:top w:val="none" w:sz="0" w:space="0" w:color="auto"/>
        <w:left w:val="none" w:sz="0" w:space="0" w:color="auto"/>
        <w:bottom w:val="none" w:sz="0" w:space="0" w:color="auto"/>
        <w:right w:val="none" w:sz="0" w:space="0" w:color="auto"/>
      </w:divBdr>
    </w:div>
    <w:div w:id="1520316501">
      <w:bodyDiv w:val="1"/>
      <w:marLeft w:val="0"/>
      <w:marRight w:val="0"/>
      <w:marTop w:val="0"/>
      <w:marBottom w:val="0"/>
      <w:divBdr>
        <w:top w:val="none" w:sz="0" w:space="0" w:color="auto"/>
        <w:left w:val="none" w:sz="0" w:space="0" w:color="auto"/>
        <w:bottom w:val="none" w:sz="0" w:space="0" w:color="auto"/>
        <w:right w:val="none" w:sz="0" w:space="0" w:color="auto"/>
      </w:divBdr>
    </w:div>
    <w:div w:id="1637176693">
      <w:bodyDiv w:val="1"/>
      <w:marLeft w:val="0"/>
      <w:marRight w:val="0"/>
      <w:marTop w:val="0"/>
      <w:marBottom w:val="0"/>
      <w:divBdr>
        <w:top w:val="none" w:sz="0" w:space="0" w:color="auto"/>
        <w:left w:val="none" w:sz="0" w:space="0" w:color="auto"/>
        <w:bottom w:val="none" w:sz="0" w:space="0" w:color="auto"/>
        <w:right w:val="none" w:sz="0" w:space="0" w:color="auto"/>
      </w:divBdr>
    </w:div>
    <w:div w:id="1637636994">
      <w:bodyDiv w:val="1"/>
      <w:marLeft w:val="0"/>
      <w:marRight w:val="0"/>
      <w:marTop w:val="0"/>
      <w:marBottom w:val="0"/>
      <w:divBdr>
        <w:top w:val="none" w:sz="0" w:space="0" w:color="auto"/>
        <w:left w:val="none" w:sz="0" w:space="0" w:color="auto"/>
        <w:bottom w:val="none" w:sz="0" w:space="0" w:color="auto"/>
        <w:right w:val="none" w:sz="0" w:space="0" w:color="auto"/>
      </w:divBdr>
    </w:div>
    <w:div w:id="1652903003">
      <w:bodyDiv w:val="1"/>
      <w:marLeft w:val="0"/>
      <w:marRight w:val="0"/>
      <w:marTop w:val="0"/>
      <w:marBottom w:val="0"/>
      <w:divBdr>
        <w:top w:val="none" w:sz="0" w:space="0" w:color="auto"/>
        <w:left w:val="none" w:sz="0" w:space="0" w:color="auto"/>
        <w:bottom w:val="none" w:sz="0" w:space="0" w:color="auto"/>
        <w:right w:val="none" w:sz="0" w:space="0" w:color="auto"/>
      </w:divBdr>
    </w:div>
    <w:div w:id="1687245107">
      <w:bodyDiv w:val="1"/>
      <w:marLeft w:val="0"/>
      <w:marRight w:val="0"/>
      <w:marTop w:val="0"/>
      <w:marBottom w:val="0"/>
      <w:divBdr>
        <w:top w:val="none" w:sz="0" w:space="0" w:color="auto"/>
        <w:left w:val="none" w:sz="0" w:space="0" w:color="auto"/>
        <w:bottom w:val="none" w:sz="0" w:space="0" w:color="auto"/>
        <w:right w:val="none" w:sz="0" w:space="0" w:color="auto"/>
      </w:divBdr>
    </w:div>
    <w:div w:id="1727409367">
      <w:bodyDiv w:val="1"/>
      <w:marLeft w:val="0"/>
      <w:marRight w:val="0"/>
      <w:marTop w:val="0"/>
      <w:marBottom w:val="0"/>
      <w:divBdr>
        <w:top w:val="none" w:sz="0" w:space="0" w:color="auto"/>
        <w:left w:val="none" w:sz="0" w:space="0" w:color="auto"/>
        <w:bottom w:val="none" w:sz="0" w:space="0" w:color="auto"/>
        <w:right w:val="none" w:sz="0" w:space="0" w:color="auto"/>
      </w:divBdr>
    </w:div>
    <w:div w:id="1734892481">
      <w:bodyDiv w:val="1"/>
      <w:marLeft w:val="0"/>
      <w:marRight w:val="0"/>
      <w:marTop w:val="0"/>
      <w:marBottom w:val="0"/>
      <w:divBdr>
        <w:top w:val="none" w:sz="0" w:space="0" w:color="auto"/>
        <w:left w:val="none" w:sz="0" w:space="0" w:color="auto"/>
        <w:bottom w:val="none" w:sz="0" w:space="0" w:color="auto"/>
        <w:right w:val="none" w:sz="0" w:space="0" w:color="auto"/>
      </w:divBdr>
    </w:div>
    <w:div w:id="1757896216">
      <w:bodyDiv w:val="1"/>
      <w:marLeft w:val="0"/>
      <w:marRight w:val="0"/>
      <w:marTop w:val="0"/>
      <w:marBottom w:val="0"/>
      <w:divBdr>
        <w:top w:val="none" w:sz="0" w:space="0" w:color="auto"/>
        <w:left w:val="none" w:sz="0" w:space="0" w:color="auto"/>
        <w:bottom w:val="none" w:sz="0" w:space="0" w:color="auto"/>
        <w:right w:val="none" w:sz="0" w:space="0" w:color="auto"/>
      </w:divBdr>
      <w:divsChild>
        <w:div w:id="783764945">
          <w:marLeft w:val="0"/>
          <w:marRight w:val="0"/>
          <w:marTop w:val="0"/>
          <w:marBottom w:val="300"/>
          <w:divBdr>
            <w:top w:val="none" w:sz="0" w:space="0" w:color="auto"/>
            <w:left w:val="none" w:sz="0" w:space="0" w:color="auto"/>
            <w:bottom w:val="none" w:sz="0" w:space="0" w:color="auto"/>
            <w:right w:val="none" w:sz="0" w:space="0" w:color="auto"/>
          </w:divBdr>
          <w:divsChild>
            <w:div w:id="156268501">
              <w:marLeft w:val="0"/>
              <w:marRight w:val="0"/>
              <w:marTop w:val="150"/>
              <w:marBottom w:val="240"/>
              <w:divBdr>
                <w:top w:val="none" w:sz="0" w:space="0" w:color="auto"/>
                <w:left w:val="none" w:sz="0" w:space="0" w:color="auto"/>
                <w:bottom w:val="none" w:sz="0" w:space="0" w:color="auto"/>
                <w:right w:val="none" w:sz="0" w:space="0" w:color="auto"/>
              </w:divBdr>
            </w:div>
            <w:div w:id="1415971663">
              <w:marLeft w:val="0"/>
              <w:marRight w:val="0"/>
              <w:marTop w:val="100"/>
              <w:marBottom w:val="100"/>
              <w:divBdr>
                <w:top w:val="none" w:sz="0" w:space="0" w:color="auto"/>
                <w:left w:val="none" w:sz="0" w:space="0" w:color="auto"/>
                <w:bottom w:val="none" w:sz="0" w:space="0" w:color="auto"/>
                <w:right w:val="none" w:sz="0" w:space="0" w:color="auto"/>
              </w:divBdr>
            </w:div>
            <w:div w:id="1558542250">
              <w:marLeft w:val="0"/>
              <w:marRight w:val="0"/>
              <w:marTop w:val="0"/>
              <w:marBottom w:val="0"/>
              <w:divBdr>
                <w:top w:val="none" w:sz="0" w:space="0" w:color="auto"/>
                <w:left w:val="none" w:sz="0" w:space="0" w:color="auto"/>
                <w:bottom w:val="none" w:sz="0" w:space="0" w:color="auto"/>
                <w:right w:val="none" w:sz="0" w:space="0" w:color="auto"/>
              </w:divBdr>
            </w:div>
            <w:div w:id="1759397876">
              <w:marLeft w:val="0"/>
              <w:marRight w:val="0"/>
              <w:marTop w:val="0"/>
              <w:marBottom w:val="0"/>
              <w:divBdr>
                <w:top w:val="none" w:sz="0" w:space="0" w:color="auto"/>
                <w:left w:val="none" w:sz="0" w:space="0" w:color="auto"/>
                <w:bottom w:val="none" w:sz="0" w:space="0" w:color="auto"/>
                <w:right w:val="none" w:sz="0" w:space="0" w:color="auto"/>
              </w:divBdr>
            </w:div>
          </w:divsChild>
        </w:div>
        <w:div w:id="1498501158">
          <w:marLeft w:val="0"/>
          <w:marRight w:val="0"/>
          <w:marTop w:val="0"/>
          <w:marBottom w:val="0"/>
          <w:divBdr>
            <w:top w:val="none" w:sz="0" w:space="0" w:color="auto"/>
            <w:left w:val="none" w:sz="0" w:space="0" w:color="auto"/>
            <w:bottom w:val="none" w:sz="0" w:space="0" w:color="auto"/>
            <w:right w:val="none" w:sz="0" w:space="0" w:color="auto"/>
          </w:divBdr>
        </w:div>
      </w:divsChild>
    </w:div>
    <w:div w:id="1883904315">
      <w:bodyDiv w:val="1"/>
      <w:marLeft w:val="0"/>
      <w:marRight w:val="0"/>
      <w:marTop w:val="0"/>
      <w:marBottom w:val="0"/>
      <w:divBdr>
        <w:top w:val="none" w:sz="0" w:space="0" w:color="auto"/>
        <w:left w:val="none" w:sz="0" w:space="0" w:color="auto"/>
        <w:bottom w:val="none" w:sz="0" w:space="0" w:color="auto"/>
        <w:right w:val="none" w:sz="0" w:space="0" w:color="auto"/>
      </w:divBdr>
    </w:div>
    <w:div w:id="1902935962">
      <w:bodyDiv w:val="1"/>
      <w:marLeft w:val="0"/>
      <w:marRight w:val="0"/>
      <w:marTop w:val="0"/>
      <w:marBottom w:val="0"/>
      <w:divBdr>
        <w:top w:val="none" w:sz="0" w:space="0" w:color="auto"/>
        <w:left w:val="none" w:sz="0" w:space="0" w:color="auto"/>
        <w:bottom w:val="none" w:sz="0" w:space="0" w:color="auto"/>
        <w:right w:val="none" w:sz="0" w:space="0" w:color="auto"/>
      </w:divBdr>
    </w:div>
    <w:div w:id="1905676494">
      <w:bodyDiv w:val="1"/>
      <w:marLeft w:val="0"/>
      <w:marRight w:val="0"/>
      <w:marTop w:val="0"/>
      <w:marBottom w:val="0"/>
      <w:divBdr>
        <w:top w:val="none" w:sz="0" w:space="0" w:color="auto"/>
        <w:left w:val="none" w:sz="0" w:space="0" w:color="auto"/>
        <w:bottom w:val="none" w:sz="0" w:space="0" w:color="auto"/>
        <w:right w:val="none" w:sz="0" w:space="0" w:color="auto"/>
      </w:divBdr>
    </w:div>
    <w:div w:id="1920207495">
      <w:bodyDiv w:val="1"/>
      <w:marLeft w:val="0"/>
      <w:marRight w:val="0"/>
      <w:marTop w:val="0"/>
      <w:marBottom w:val="0"/>
      <w:divBdr>
        <w:top w:val="none" w:sz="0" w:space="0" w:color="auto"/>
        <w:left w:val="none" w:sz="0" w:space="0" w:color="auto"/>
        <w:bottom w:val="none" w:sz="0" w:space="0" w:color="auto"/>
        <w:right w:val="none" w:sz="0" w:space="0" w:color="auto"/>
      </w:divBdr>
    </w:div>
    <w:div w:id="1956400419">
      <w:bodyDiv w:val="1"/>
      <w:marLeft w:val="0"/>
      <w:marRight w:val="0"/>
      <w:marTop w:val="0"/>
      <w:marBottom w:val="0"/>
      <w:divBdr>
        <w:top w:val="none" w:sz="0" w:space="0" w:color="auto"/>
        <w:left w:val="none" w:sz="0" w:space="0" w:color="auto"/>
        <w:bottom w:val="none" w:sz="0" w:space="0" w:color="auto"/>
        <w:right w:val="none" w:sz="0" w:space="0" w:color="auto"/>
      </w:divBdr>
    </w:div>
    <w:div w:id="2026205335">
      <w:bodyDiv w:val="1"/>
      <w:marLeft w:val="0"/>
      <w:marRight w:val="0"/>
      <w:marTop w:val="0"/>
      <w:marBottom w:val="0"/>
      <w:divBdr>
        <w:top w:val="none" w:sz="0" w:space="0" w:color="auto"/>
        <w:left w:val="none" w:sz="0" w:space="0" w:color="auto"/>
        <w:bottom w:val="none" w:sz="0" w:space="0" w:color="auto"/>
        <w:right w:val="none" w:sz="0" w:space="0" w:color="auto"/>
      </w:divBdr>
      <w:divsChild>
        <w:div w:id="1447386098">
          <w:marLeft w:val="0"/>
          <w:marRight w:val="0"/>
          <w:marTop w:val="225"/>
          <w:marBottom w:val="225"/>
          <w:divBdr>
            <w:top w:val="none" w:sz="0" w:space="0" w:color="auto"/>
            <w:left w:val="none" w:sz="0" w:space="0" w:color="auto"/>
            <w:bottom w:val="none" w:sz="0" w:space="0" w:color="auto"/>
            <w:right w:val="none" w:sz="0" w:space="0" w:color="auto"/>
          </w:divBdr>
          <w:divsChild>
            <w:div w:id="37168625">
              <w:marLeft w:val="0"/>
              <w:marRight w:val="0"/>
              <w:marTop w:val="0"/>
              <w:marBottom w:val="0"/>
              <w:divBdr>
                <w:top w:val="none" w:sz="0" w:space="0" w:color="auto"/>
                <w:left w:val="none" w:sz="0" w:space="0" w:color="auto"/>
                <w:bottom w:val="none" w:sz="0" w:space="0" w:color="auto"/>
                <w:right w:val="none" w:sz="0" w:space="0" w:color="auto"/>
              </w:divBdr>
            </w:div>
            <w:div w:id="716244404">
              <w:marLeft w:val="0"/>
              <w:marRight w:val="0"/>
              <w:marTop w:val="0"/>
              <w:marBottom w:val="0"/>
              <w:divBdr>
                <w:top w:val="none" w:sz="0" w:space="0" w:color="auto"/>
                <w:left w:val="none" w:sz="0" w:space="0" w:color="auto"/>
                <w:bottom w:val="none" w:sz="0" w:space="0" w:color="auto"/>
                <w:right w:val="none" w:sz="0" w:space="0" w:color="auto"/>
              </w:divBdr>
            </w:div>
            <w:div w:id="147648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871902">
      <w:bodyDiv w:val="1"/>
      <w:marLeft w:val="0"/>
      <w:marRight w:val="0"/>
      <w:marTop w:val="0"/>
      <w:marBottom w:val="0"/>
      <w:divBdr>
        <w:top w:val="none" w:sz="0" w:space="0" w:color="auto"/>
        <w:left w:val="none" w:sz="0" w:space="0" w:color="auto"/>
        <w:bottom w:val="none" w:sz="0" w:space="0" w:color="auto"/>
        <w:right w:val="none" w:sz="0" w:space="0" w:color="auto"/>
      </w:divBdr>
    </w:div>
    <w:div w:id="2117091156">
      <w:bodyDiv w:val="1"/>
      <w:marLeft w:val="0"/>
      <w:marRight w:val="0"/>
      <w:marTop w:val="0"/>
      <w:marBottom w:val="0"/>
      <w:divBdr>
        <w:top w:val="none" w:sz="0" w:space="0" w:color="auto"/>
        <w:left w:val="none" w:sz="0" w:space="0" w:color="auto"/>
        <w:bottom w:val="none" w:sz="0" w:space="0" w:color="auto"/>
        <w:right w:val="none" w:sz="0" w:space="0" w:color="auto"/>
      </w:divBdr>
    </w:div>
    <w:div w:id="2141995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117" Type="http://schemas.openxmlformats.org/officeDocument/2006/relationships/image" Target="media/image89.emf"/><Relationship Id="rId21" Type="http://schemas.openxmlformats.org/officeDocument/2006/relationships/image" Target="media/image5.png"/><Relationship Id="rId42" Type="http://schemas.openxmlformats.org/officeDocument/2006/relationships/image" Target="media/image18.emf"/><Relationship Id="rId47" Type="http://schemas.openxmlformats.org/officeDocument/2006/relationships/image" Target="media/image23.emf"/><Relationship Id="rId63" Type="http://schemas.openxmlformats.org/officeDocument/2006/relationships/image" Target="media/image35.emf"/><Relationship Id="rId68" Type="http://schemas.openxmlformats.org/officeDocument/2006/relationships/image" Target="media/image40.emf"/><Relationship Id="rId84" Type="http://schemas.openxmlformats.org/officeDocument/2006/relationships/image" Target="media/image56.emf"/><Relationship Id="rId89" Type="http://schemas.openxmlformats.org/officeDocument/2006/relationships/image" Target="media/image61.emf"/><Relationship Id="rId112" Type="http://schemas.openxmlformats.org/officeDocument/2006/relationships/image" Target="media/image84.emf"/><Relationship Id="rId16" Type="http://schemas.microsoft.com/office/2007/relationships/hdphoto" Target="media/hdphoto1.wdp"/><Relationship Id="rId107" Type="http://schemas.openxmlformats.org/officeDocument/2006/relationships/image" Target="media/image79.png"/><Relationship Id="rId11" Type="http://schemas.openxmlformats.org/officeDocument/2006/relationships/comments" Target="comments.xml"/><Relationship Id="rId32" Type="http://schemas.openxmlformats.org/officeDocument/2006/relationships/oleObject" Target="embeddings/oleObject4.bin"/><Relationship Id="rId37" Type="http://schemas.openxmlformats.org/officeDocument/2006/relationships/image" Target="media/image15.wmf"/><Relationship Id="rId53" Type="http://schemas.openxmlformats.org/officeDocument/2006/relationships/image" Target="media/image27.emf"/><Relationship Id="rId58" Type="http://schemas.openxmlformats.org/officeDocument/2006/relationships/image" Target="media/image32.wmf"/><Relationship Id="rId74" Type="http://schemas.openxmlformats.org/officeDocument/2006/relationships/image" Target="media/image46.emf"/><Relationship Id="rId79" Type="http://schemas.openxmlformats.org/officeDocument/2006/relationships/image" Target="media/image51.emf"/><Relationship Id="rId102" Type="http://schemas.openxmlformats.org/officeDocument/2006/relationships/image" Target="media/image74.emf"/><Relationship Id="rId123" Type="http://schemas.microsoft.com/office/2011/relationships/people" Target="people.xml"/><Relationship Id="rId5" Type="http://schemas.openxmlformats.org/officeDocument/2006/relationships/webSettings" Target="webSettings.xml"/><Relationship Id="rId90" Type="http://schemas.openxmlformats.org/officeDocument/2006/relationships/image" Target="media/image62.emf"/><Relationship Id="rId95" Type="http://schemas.openxmlformats.org/officeDocument/2006/relationships/image" Target="media/image67.emf"/><Relationship Id="rId22" Type="http://schemas.openxmlformats.org/officeDocument/2006/relationships/image" Target="media/image6.png"/><Relationship Id="rId27" Type="http://schemas.openxmlformats.org/officeDocument/2006/relationships/image" Target="media/image10.wmf"/><Relationship Id="rId43" Type="http://schemas.openxmlformats.org/officeDocument/2006/relationships/image" Target="media/image19.emf"/><Relationship Id="rId48" Type="http://schemas.openxmlformats.org/officeDocument/2006/relationships/image" Target="media/image24.wmf"/><Relationship Id="rId64" Type="http://schemas.openxmlformats.org/officeDocument/2006/relationships/image" Target="media/image36.emf"/><Relationship Id="rId69" Type="http://schemas.openxmlformats.org/officeDocument/2006/relationships/image" Target="media/image41.emf"/><Relationship Id="rId113" Type="http://schemas.openxmlformats.org/officeDocument/2006/relationships/image" Target="media/image85.emf"/><Relationship Id="rId118" Type="http://schemas.openxmlformats.org/officeDocument/2006/relationships/image" Target="media/image90.emf"/><Relationship Id="rId80" Type="http://schemas.openxmlformats.org/officeDocument/2006/relationships/image" Target="media/image52.emf"/><Relationship Id="rId85" Type="http://schemas.openxmlformats.org/officeDocument/2006/relationships/image" Target="media/image57.emf"/><Relationship Id="rId12" Type="http://schemas.microsoft.com/office/2011/relationships/commentsExtended" Target="commentsExtended.xml"/><Relationship Id="rId17" Type="http://schemas.openxmlformats.org/officeDocument/2006/relationships/image" Target="cid:ea658c5c-e0c2-47a3-aa59-158ceb33867f" TargetMode="External"/><Relationship Id="rId33" Type="http://schemas.openxmlformats.org/officeDocument/2006/relationships/image" Target="media/image13.wmf"/><Relationship Id="rId38" Type="http://schemas.openxmlformats.org/officeDocument/2006/relationships/oleObject" Target="embeddings/oleObject7.bin"/><Relationship Id="rId59" Type="http://schemas.openxmlformats.org/officeDocument/2006/relationships/oleObject" Target="embeddings/oleObject11.bin"/><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theme" Target="theme/theme1.xml"/><Relationship Id="rId54" Type="http://schemas.openxmlformats.org/officeDocument/2006/relationships/image" Target="media/image28.emf"/><Relationship Id="rId70" Type="http://schemas.openxmlformats.org/officeDocument/2006/relationships/image" Target="media/image42.emf"/><Relationship Id="rId75" Type="http://schemas.openxmlformats.org/officeDocument/2006/relationships/image" Target="media/image47.emf"/><Relationship Id="rId91" Type="http://schemas.openxmlformats.org/officeDocument/2006/relationships/image" Target="media/image63.emf"/><Relationship Id="rId96" Type="http://schemas.openxmlformats.org/officeDocument/2006/relationships/image" Target="media/image68.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emf"/><Relationship Id="rId28" Type="http://schemas.openxmlformats.org/officeDocument/2006/relationships/oleObject" Target="embeddings/oleObject2.bin"/><Relationship Id="rId49" Type="http://schemas.openxmlformats.org/officeDocument/2006/relationships/oleObject" Target="embeddings/oleObject9.bin"/><Relationship Id="rId114" Type="http://schemas.openxmlformats.org/officeDocument/2006/relationships/image" Target="media/image86.emf"/><Relationship Id="rId119" Type="http://schemas.openxmlformats.org/officeDocument/2006/relationships/image" Target="media/image91.png"/><Relationship Id="rId44" Type="http://schemas.openxmlformats.org/officeDocument/2006/relationships/image" Target="media/image20.emf"/><Relationship Id="rId60" Type="http://schemas.openxmlformats.org/officeDocument/2006/relationships/image" Target="media/image33.wmf"/><Relationship Id="rId65" Type="http://schemas.openxmlformats.org/officeDocument/2006/relationships/image" Target="media/image37.emf"/><Relationship Id="rId81" Type="http://schemas.openxmlformats.org/officeDocument/2006/relationships/image" Target="media/image53.emf"/><Relationship Id="rId86" Type="http://schemas.openxmlformats.org/officeDocument/2006/relationships/image" Target="media/image58.emf"/><Relationship Id="rId4" Type="http://schemas.openxmlformats.org/officeDocument/2006/relationships/settings" Target="settings.xml"/><Relationship Id="rId9" Type="http://schemas.openxmlformats.org/officeDocument/2006/relationships/hyperlink" Target="mailto:Roald.Kommedal@uis.no" TargetMode="External"/><Relationship Id="rId13" Type="http://schemas.microsoft.com/office/2016/09/relationships/commentsIds" Target="commentsIds.xml"/><Relationship Id="rId18" Type="http://schemas.openxmlformats.org/officeDocument/2006/relationships/image" Target="media/image3.jpeg"/><Relationship Id="rId39" Type="http://schemas.openxmlformats.org/officeDocument/2006/relationships/image" Target="media/image16.wmf"/><Relationship Id="rId109" Type="http://schemas.openxmlformats.org/officeDocument/2006/relationships/image" Target="media/image81.png"/><Relationship Id="rId34" Type="http://schemas.openxmlformats.org/officeDocument/2006/relationships/oleObject" Target="embeddings/oleObject5.bin"/><Relationship Id="rId50" Type="http://schemas.openxmlformats.org/officeDocument/2006/relationships/image" Target="media/image25.wmf"/><Relationship Id="rId55" Type="http://schemas.openxmlformats.org/officeDocument/2006/relationships/image" Target="media/image29.emf"/><Relationship Id="rId76" Type="http://schemas.openxmlformats.org/officeDocument/2006/relationships/image" Target="media/image48.emf"/><Relationship Id="rId97" Type="http://schemas.openxmlformats.org/officeDocument/2006/relationships/image" Target="media/image69.emf"/><Relationship Id="rId104" Type="http://schemas.openxmlformats.org/officeDocument/2006/relationships/image" Target="media/image76.png"/><Relationship Id="rId120"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43.emf"/><Relationship Id="rId92" Type="http://schemas.openxmlformats.org/officeDocument/2006/relationships/image" Target="media/image64.emf"/><Relationship Id="rId2" Type="http://schemas.openxmlformats.org/officeDocument/2006/relationships/numbering" Target="numbering.xml"/><Relationship Id="rId29" Type="http://schemas.openxmlformats.org/officeDocument/2006/relationships/image" Target="media/image11.wmf"/><Relationship Id="rId24" Type="http://schemas.openxmlformats.org/officeDocument/2006/relationships/image" Target="media/image8.emf"/><Relationship Id="rId40" Type="http://schemas.openxmlformats.org/officeDocument/2006/relationships/oleObject" Target="embeddings/oleObject8.bin"/><Relationship Id="rId45" Type="http://schemas.openxmlformats.org/officeDocument/2006/relationships/image" Target="media/image21.emf"/><Relationship Id="rId66" Type="http://schemas.openxmlformats.org/officeDocument/2006/relationships/image" Target="media/image38.emf"/><Relationship Id="rId87" Type="http://schemas.openxmlformats.org/officeDocument/2006/relationships/image" Target="media/image59.emf"/><Relationship Id="rId110" Type="http://schemas.openxmlformats.org/officeDocument/2006/relationships/image" Target="media/image82.png"/><Relationship Id="rId115" Type="http://schemas.openxmlformats.org/officeDocument/2006/relationships/image" Target="media/image87.emf"/><Relationship Id="rId61" Type="http://schemas.openxmlformats.org/officeDocument/2006/relationships/oleObject" Target="embeddings/oleObject12.bin"/><Relationship Id="rId82" Type="http://schemas.openxmlformats.org/officeDocument/2006/relationships/image" Target="media/image54.emf"/><Relationship Id="rId19" Type="http://schemas.openxmlformats.org/officeDocument/2006/relationships/image" Target="cid:461a802f-9baf-4a45-ba16-7f6985370df2" TargetMode="External"/><Relationship Id="rId14" Type="http://schemas.microsoft.com/office/2018/08/relationships/commentsExtensible" Target="commentsExtensible.xml"/><Relationship Id="rId30" Type="http://schemas.openxmlformats.org/officeDocument/2006/relationships/oleObject" Target="embeddings/oleObject3.bin"/><Relationship Id="rId35" Type="http://schemas.openxmlformats.org/officeDocument/2006/relationships/image" Target="media/image14.wmf"/><Relationship Id="rId56" Type="http://schemas.openxmlformats.org/officeDocument/2006/relationships/image" Target="media/image30.png"/><Relationship Id="rId77" Type="http://schemas.openxmlformats.org/officeDocument/2006/relationships/image" Target="media/image49.emf"/><Relationship Id="rId100" Type="http://schemas.openxmlformats.org/officeDocument/2006/relationships/image" Target="media/image72.emf"/><Relationship Id="rId105" Type="http://schemas.openxmlformats.org/officeDocument/2006/relationships/image" Target="media/image77.png"/><Relationship Id="rId8" Type="http://schemas.openxmlformats.org/officeDocument/2006/relationships/hyperlink" Target="mailto:Eysteino@hotmail.com" TargetMode="External"/><Relationship Id="rId51" Type="http://schemas.openxmlformats.org/officeDocument/2006/relationships/oleObject" Target="embeddings/oleObject10.bin"/><Relationship Id="rId72" Type="http://schemas.openxmlformats.org/officeDocument/2006/relationships/image" Target="media/image44.emf"/><Relationship Id="rId93" Type="http://schemas.openxmlformats.org/officeDocument/2006/relationships/image" Target="media/image65.emf"/><Relationship Id="rId98" Type="http://schemas.openxmlformats.org/officeDocument/2006/relationships/image" Target="media/image70.emf"/><Relationship Id="rId121"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9.wmf"/><Relationship Id="rId46" Type="http://schemas.openxmlformats.org/officeDocument/2006/relationships/image" Target="media/image22.emf"/><Relationship Id="rId67" Type="http://schemas.openxmlformats.org/officeDocument/2006/relationships/image" Target="media/image39.emf"/><Relationship Id="rId116" Type="http://schemas.openxmlformats.org/officeDocument/2006/relationships/image" Target="media/image88.emf"/><Relationship Id="rId20" Type="http://schemas.openxmlformats.org/officeDocument/2006/relationships/image" Target="media/image4.png"/><Relationship Id="rId41" Type="http://schemas.openxmlformats.org/officeDocument/2006/relationships/image" Target="media/image17.png"/><Relationship Id="rId62" Type="http://schemas.openxmlformats.org/officeDocument/2006/relationships/image" Target="media/image34.emf"/><Relationship Id="rId83" Type="http://schemas.openxmlformats.org/officeDocument/2006/relationships/image" Target="media/image55.emf"/><Relationship Id="rId88" Type="http://schemas.openxmlformats.org/officeDocument/2006/relationships/image" Target="media/image60.emf"/><Relationship Id="rId111" Type="http://schemas.openxmlformats.org/officeDocument/2006/relationships/image" Target="media/image83.emf"/><Relationship Id="rId15" Type="http://schemas.openxmlformats.org/officeDocument/2006/relationships/image" Target="media/image2.png"/><Relationship Id="rId36" Type="http://schemas.openxmlformats.org/officeDocument/2006/relationships/oleObject" Target="embeddings/oleObject6.bin"/><Relationship Id="rId57" Type="http://schemas.openxmlformats.org/officeDocument/2006/relationships/image" Target="media/image31.png"/><Relationship Id="rId106" Type="http://schemas.openxmlformats.org/officeDocument/2006/relationships/image" Target="media/image78.png"/><Relationship Id="rId10" Type="http://schemas.openxmlformats.org/officeDocument/2006/relationships/image" Target="media/image1.png"/><Relationship Id="rId31" Type="http://schemas.openxmlformats.org/officeDocument/2006/relationships/image" Target="media/image12.wmf"/><Relationship Id="rId52" Type="http://schemas.openxmlformats.org/officeDocument/2006/relationships/image" Target="media/image26.emf"/><Relationship Id="rId73" Type="http://schemas.openxmlformats.org/officeDocument/2006/relationships/image" Target="media/image45.emf"/><Relationship Id="rId78" Type="http://schemas.openxmlformats.org/officeDocument/2006/relationships/image" Target="media/image50.emf"/><Relationship Id="rId94" Type="http://schemas.openxmlformats.org/officeDocument/2006/relationships/image" Target="media/image66.emf"/><Relationship Id="rId99" Type="http://schemas.openxmlformats.org/officeDocument/2006/relationships/image" Target="media/image71.emf"/><Relationship Id="rId101" Type="http://schemas.openxmlformats.org/officeDocument/2006/relationships/image" Target="media/image73.emf"/><Relationship Id="rId122" Type="http://schemas.openxmlformats.org/officeDocument/2006/relationships/fontTable" Target="fontTab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61E50A-8761-4FE3-AE51-65D4B019C0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TotalTime>
  <Pages>33</Pages>
  <Words>42060</Words>
  <Characters>210723</Characters>
  <Application>Microsoft Office Word</Application>
  <DocSecurity>0</DocSecurity>
  <Lines>6797</Lines>
  <Paragraphs>2362</Paragraphs>
  <ScaleCrop>false</ScaleCrop>
  <HeadingPairs>
    <vt:vector size="4" baseType="variant">
      <vt:variant>
        <vt:lpstr>Tittel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250421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SEC-MALS-HPLC</dc:creator>
  <cp:keywords/>
  <dc:description/>
  <cp:lastModifiedBy>Roald Kommedal</cp:lastModifiedBy>
  <cp:revision>4</cp:revision>
  <cp:lastPrinted>2019-03-21T15:07:00Z</cp:lastPrinted>
  <dcterms:created xsi:type="dcterms:W3CDTF">2020-12-08T07:15:00Z</dcterms:created>
  <dcterms:modified xsi:type="dcterms:W3CDTF">2020-12-08T13:16:00Z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ZOTERO_PREF_1">
    <vt:lpwstr>&lt;data data-version="3" zotero-version="4.0.29.23"&gt;&lt;session id="uzGjHMsk"/&gt;&lt;style id="http://www.zotero.org/styles/elsevier-harvard" hasBibliography="1" bibliographyStyleHasBeenSet="1"/&gt;&lt;prefs&gt;&lt;pref name="fieldType" value="Field"/&gt;&lt;pref name="storeReferenc</vt:lpwstr>
  </property>
  <property fmtid="{D5CDD505-2E9C-101B-9397-08002B2CF9AE}" pid="4" name="ZOTERO_PREF_2">
    <vt:lpwstr>es" value="true"/&gt;&lt;pref name="automaticJournalAbbreviations" value="true"/&gt;&lt;pref name="noteType" value=""/&gt;&lt;/prefs&gt;&lt;/data&gt;</vt:lpwstr>
  </property>
</Properties>
</file>